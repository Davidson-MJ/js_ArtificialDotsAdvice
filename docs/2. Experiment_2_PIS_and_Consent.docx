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sdtfl w16du wp14">
  <w:body>
    <w:p w:rsidR="00046AEE" w:rsidP="50D2134F" w:rsidRDefault="00925831" w14:paraId="23050E5E" w14:textId="77777777">
      <w:pPr>
        <w:spacing w:line="276" w:lineRule="auto"/>
        <w:jc w:val="center"/>
        <w:rPr>
          <w:rFonts w:ascii="Calibri" w:hAnsi="Calibri" w:eastAsia="Calibri" w:cs="Calibri"/>
          <w:b w:val="1"/>
          <w:bCs w:val="1"/>
          <w:sz w:val="24"/>
          <w:szCs w:val="24"/>
        </w:rPr>
      </w:pPr>
      <w:r w:rsidRPr="50D2134F" w:rsidR="69D1BFBB">
        <w:rPr>
          <w:rFonts w:ascii="Calibri" w:hAnsi="Calibri" w:eastAsia="Calibri" w:cs="Calibri"/>
          <w:b w:val="1"/>
          <w:bCs w:val="1"/>
          <w:sz w:val="24"/>
          <w:szCs w:val="24"/>
        </w:rPr>
        <w:t>PARTICIPANT INFORMATION SHEET</w:t>
      </w:r>
    </w:p>
    <w:p w:rsidR="00046AEE" w:rsidP="1E2FB884" w:rsidRDefault="00046AEE" w14:paraId="672A6659" w14:textId="77777777">
      <w:pPr>
        <w:spacing w:line="276" w:lineRule="auto"/>
        <w:jc w:val="left"/>
        <w:rPr>
          <w:rFonts w:ascii="Calibri" w:hAnsi="Calibri" w:eastAsia="Calibri" w:cs="Calibri"/>
          <w:b w:val="1"/>
          <w:bCs w:val="1"/>
          <w:i w:val="1"/>
          <w:iCs w:val="1"/>
          <w:sz w:val="24"/>
          <w:szCs w:val="24"/>
        </w:rPr>
      </w:pPr>
    </w:p>
    <w:p w:rsidR="00046AEE" w:rsidP="1E2FB884" w:rsidRDefault="00925831" w14:paraId="0CC41785" w14:textId="71608D8E">
      <w:pPr>
        <w:spacing w:line="276" w:lineRule="auto"/>
        <w:jc w:val="center"/>
        <w:rPr>
          <w:rFonts w:ascii="Calibri" w:hAnsi="Calibri" w:eastAsia="Calibri" w:cs="Calibri"/>
          <w:b w:val="1"/>
          <w:bCs w:val="1"/>
          <w:sz w:val="24"/>
          <w:szCs w:val="24"/>
        </w:rPr>
      </w:pPr>
      <w:r w:rsidRPr="1E2FB884" w:rsidR="1B66B277">
        <w:rPr>
          <w:rFonts w:ascii="Calibri" w:hAnsi="Calibri" w:eastAsia="Calibri" w:cs="Calibri"/>
          <w:b w:val="1"/>
          <w:bCs w:val="1"/>
          <w:sz w:val="24"/>
          <w:szCs w:val="24"/>
        </w:rPr>
        <w:t>[</w:t>
      </w:r>
      <w:r w:rsidRPr="1E2FB884" w:rsidR="7FE30620">
        <w:rPr>
          <w:rFonts w:ascii="Calibri" w:hAnsi="Calibri" w:eastAsia="Calibri" w:cs="Calibri"/>
          <w:b w:val="1"/>
          <w:bCs w:val="1"/>
          <w:sz w:val="24"/>
          <w:szCs w:val="24"/>
        </w:rPr>
        <w:t>G–0–2025-1-8</w:t>
      </w:r>
      <w:r w:rsidRPr="1E2FB884" w:rsidR="1B66B277">
        <w:rPr>
          <w:rFonts w:ascii="Calibri" w:hAnsi="Calibri" w:eastAsia="Calibri" w:cs="Calibri"/>
          <w:b w:val="1"/>
          <w:bCs w:val="1"/>
          <w:sz w:val="24"/>
          <w:szCs w:val="24"/>
        </w:rPr>
        <w:t xml:space="preserve">] </w:t>
      </w:r>
      <w:r w:rsidRPr="1E2FB884" w:rsidR="7FE30620">
        <w:rPr>
          <w:rFonts w:ascii="Calibri" w:hAnsi="Calibri" w:eastAsia="Calibri" w:cs="Calibri"/>
          <w:b w:val="1"/>
          <w:bCs w:val="1"/>
          <w:sz w:val="24"/>
          <w:szCs w:val="24"/>
        </w:rPr>
        <w:t>–</w:t>
      </w:r>
      <w:r w:rsidRPr="1E2FB884" w:rsidR="1B66B277">
        <w:rPr>
          <w:rFonts w:ascii="Calibri" w:hAnsi="Calibri" w:eastAsia="Calibri" w:cs="Calibri"/>
          <w:b w:val="1"/>
          <w:bCs w:val="1"/>
          <w:sz w:val="24"/>
          <w:szCs w:val="24"/>
        </w:rPr>
        <w:t xml:space="preserve"> </w:t>
      </w:r>
      <w:r w:rsidRPr="1E2FB884" w:rsidR="7FE30620">
        <w:rPr>
          <w:rFonts w:ascii="Calibri" w:hAnsi="Calibri" w:eastAsia="Calibri" w:cs="Calibri"/>
          <w:b w:val="1"/>
          <w:bCs w:val="1"/>
          <w:sz w:val="24"/>
          <w:szCs w:val="24"/>
        </w:rPr>
        <w:t>The effects of advice context on simple decisions</w:t>
      </w:r>
    </w:p>
    <w:p w:rsidR="00046AEE" w:rsidP="1E2FB884" w:rsidRDefault="00925831" w14:paraId="4986F072" w14:textId="77777777">
      <w:pPr>
        <w:shd w:val="clear" w:color="auto" w:fill="E6E6E6"/>
        <w:spacing w:before="240" w:after="200" w:line="276" w:lineRule="auto"/>
        <w:jc w:val="left"/>
        <w:rPr>
          <w:rFonts w:ascii="Calibri" w:hAnsi="Calibri" w:eastAsia="Calibri" w:cs="Calibri"/>
          <w:sz w:val="24"/>
          <w:szCs w:val="24"/>
        </w:rPr>
      </w:pPr>
      <w:r w:rsidRPr="1E2FB884" w:rsidR="1B66B277">
        <w:rPr>
          <w:rFonts w:ascii="Calibri" w:hAnsi="Calibri" w:eastAsia="Calibri" w:cs="Calibri"/>
          <w:sz w:val="24"/>
          <w:szCs w:val="24"/>
        </w:rPr>
        <w:t>WHO IS CONDUCTING THIS RESEARCH?</w:t>
      </w:r>
    </w:p>
    <w:p w:rsidR="755C8FA4" w:rsidP="1E2FB884" w:rsidRDefault="755C8FA4" w14:paraId="3237357A" w14:textId="51E01566">
      <w:pPr>
        <w:spacing w:line="276" w:lineRule="auto"/>
        <w:jc w:val="left"/>
        <w:rPr>
          <w:rFonts w:ascii="Calibri" w:hAnsi="Calibri" w:eastAsia="Calibri" w:cs="Calibri"/>
          <w:i w:val="1"/>
          <w:iCs w:val="1"/>
          <w:color w:val="FF0000"/>
        </w:rPr>
      </w:pPr>
      <w:r w:rsidRPr="1E2FB884" w:rsidR="3BF9F84F">
        <w:rPr>
          <w:rFonts w:ascii="Calibri" w:hAnsi="Calibri" w:eastAsia="Calibri" w:cs="Calibri"/>
        </w:rPr>
        <w:t>My name is</w:t>
      </w:r>
      <w:r w:rsidRPr="1E2FB884" w:rsidR="355B3AD1">
        <w:rPr>
          <w:rFonts w:ascii="Calibri" w:hAnsi="Calibri" w:eastAsia="Calibri" w:cs="Calibri"/>
        </w:rPr>
        <w:t xml:space="preserve"> Dylan </w:t>
      </w:r>
      <w:r w:rsidRPr="1E2FB884" w:rsidR="4B326A08">
        <w:rPr>
          <w:rFonts w:ascii="Calibri" w:hAnsi="Calibri" w:eastAsia="Calibri" w:cs="Calibri"/>
        </w:rPr>
        <w:t xml:space="preserve">Aloisio </w:t>
      </w:r>
      <w:r w:rsidRPr="1E2FB884" w:rsidR="0D2AC0A8">
        <w:rPr>
          <w:rFonts w:ascii="Calibri" w:hAnsi="Calibri" w:eastAsia="Calibri" w:cs="Calibri"/>
        </w:rPr>
        <w:t>Shearer</w:t>
      </w:r>
      <w:r w:rsidRPr="1E2FB884" w:rsidR="3F13CE5C">
        <w:rPr>
          <w:rFonts w:ascii="Calibri" w:hAnsi="Calibri" w:eastAsia="Calibri" w:cs="Calibri"/>
        </w:rPr>
        <w:t xml:space="preserve"> (</w:t>
      </w:r>
      <w:r w:rsidRPr="1E2FB884" w:rsidR="3F13CE5C">
        <w:rPr>
          <w:rFonts w:ascii="Calibri" w:hAnsi="Calibri" w:eastAsia="Calibri" w:cs="Calibri"/>
        </w:rPr>
        <w:t>dylan.aloisioshearer</w:t>
      </w:r>
      <w:r w:rsidRPr="1E2FB884" w:rsidR="3F13CE5C">
        <w:rPr>
          <w:rFonts w:ascii="Calibri" w:hAnsi="Calibri" w:eastAsia="Calibri" w:cs="Calibri"/>
        </w:rPr>
        <w:t>@studnet.uts.edu.au)</w:t>
      </w:r>
      <w:r w:rsidRPr="1E2FB884" w:rsidR="39D93D83">
        <w:rPr>
          <w:rFonts w:ascii="Calibri" w:hAnsi="Calibri" w:eastAsia="Calibri" w:cs="Calibri"/>
        </w:rPr>
        <w:t>,</w:t>
      </w:r>
      <w:r w:rsidRPr="1E2FB884" w:rsidR="1B66B277">
        <w:rPr>
          <w:rFonts w:ascii="Calibri" w:hAnsi="Calibri" w:eastAsia="Calibri" w:cs="Calibri"/>
        </w:rPr>
        <w:t xml:space="preserve"> and </w:t>
      </w:r>
      <w:r w:rsidRPr="1E2FB884" w:rsidR="3EC83B62">
        <w:rPr>
          <w:rFonts w:ascii="Calibri" w:hAnsi="Calibri" w:eastAsia="Calibri" w:cs="Calibri"/>
        </w:rPr>
        <w:t>I</w:t>
      </w:r>
      <w:r w:rsidRPr="1E2FB884" w:rsidR="1616D17F">
        <w:rPr>
          <w:rFonts w:ascii="Calibri" w:hAnsi="Calibri" w:eastAsia="Calibri" w:cs="Calibri"/>
        </w:rPr>
        <w:t xml:space="preserve"> am </w:t>
      </w:r>
      <w:r w:rsidRPr="1E2FB884" w:rsidR="2BF779C8">
        <w:rPr>
          <w:rFonts w:ascii="Calibri" w:hAnsi="Calibri" w:eastAsia="Calibri" w:cs="Calibri"/>
        </w:rPr>
        <w:t>student</w:t>
      </w:r>
      <w:r w:rsidRPr="1E2FB884" w:rsidR="556CAF43">
        <w:rPr>
          <w:rFonts w:ascii="Calibri" w:hAnsi="Calibri" w:eastAsia="Calibri" w:cs="Calibri"/>
        </w:rPr>
        <w:t xml:space="preserve"> </w:t>
      </w:r>
      <w:r w:rsidRPr="1E2FB884" w:rsidR="1B66B277">
        <w:rPr>
          <w:rFonts w:ascii="Calibri" w:hAnsi="Calibri" w:eastAsia="Calibri" w:cs="Calibri"/>
        </w:rPr>
        <w:t xml:space="preserve">at UTS. </w:t>
      </w:r>
      <w:r w:rsidRPr="1E2FB884" w:rsidR="1D48B987">
        <w:rPr>
          <w:rFonts w:ascii="Calibri" w:hAnsi="Calibri" w:eastAsia="Calibri" w:cs="Calibri"/>
        </w:rPr>
        <w:t>My</w:t>
      </w:r>
      <w:r w:rsidRPr="1E2FB884" w:rsidR="1B66B277">
        <w:rPr>
          <w:rFonts w:ascii="Calibri" w:hAnsi="Calibri" w:eastAsia="Calibri" w:cs="Calibri"/>
        </w:rPr>
        <w:t xml:space="preserve"> supervisor is </w:t>
      </w:r>
      <w:r w:rsidRPr="1E2FB884" w:rsidR="5BAEAC0F">
        <w:rPr>
          <w:rFonts w:ascii="Calibri" w:hAnsi="Calibri" w:eastAsia="Calibri" w:cs="Calibri"/>
        </w:rPr>
        <w:t>Dr Matthew Davidson (matthew.davidson@uts.edu.au).</w:t>
      </w:r>
    </w:p>
    <w:p w:rsidR="00046AEE" w:rsidP="1E2FB884" w:rsidRDefault="00925831" w14:paraId="56FA2E9B" w14:textId="77777777">
      <w:pPr>
        <w:shd w:val="clear" w:color="auto" w:fill="E6E6E6"/>
        <w:spacing w:before="240" w:after="200" w:line="276" w:lineRule="auto"/>
        <w:jc w:val="left"/>
        <w:rPr>
          <w:rFonts w:ascii="Calibri" w:hAnsi="Calibri" w:eastAsia="Calibri" w:cs="Calibri"/>
          <w:sz w:val="24"/>
          <w:szCs w:val="24"/>
        </w:rPr>
      </w:pPr>
      <w:r w:rsidRPr="1E2FB884" w:rsidR="1B66B277">
        <w:rPr>
          <w:rFonts w:ascii="Calibri" w:hAnsi="Calibri" w:eastAsia="Calibri" w:cs="Calibri"/>
          <w:sz w:val="24"/>
          <w:szCs w:val="24"/>
        </w:rPr>
        <w:t>WHAT IS THE RESEARCH ABOUT?</w:t>
      </w:r>
    </w:p>
    <w:p w:rsidR="00046AEE" w:rsidP="1E2FB884" w:rsidRDefault="00925831" w14:paraId="55042DE1" w14:textId="6E34D76C">
      <w:pPr>
        <w:spacing w:before="240" w:after="120" w:line="276" w:lineRule="auto"/>
        <w:jc w:val="left"/>
        <w:rPr>
          <w:rFonts w:ascii="Calibri" w:hAnsi="Calibri" w:eastAsia="Calibri" w:cs="Calibri"/>
          <w:sz w:val="24"/>
          <w:szCs w:val="24"/>
        </w:rPr>
      </w:pPr>
      <w:r w:rsidRPr="1E2FB884" w:rsidR="1B66B277">
        <w:rPr>
          <w:rFonts w:ascii="Calibri" w:hAnsi="Calibri" w:eastAsia="Calibri" w:cs="Calibri"/>
        </w:rPr>
        <w:t>The purpose of this research is</w:t>
      </w:r>
      <w:r w:rsidRPr="1E2FB884" w:rsidR="1B8BE866">
        <w:rPr>
          <w:rFonts w:ascii="Calibri" w:hAnsi="Calibri" w:eastAsia="Calibri" w:cs="Calibri"/>
        </w:rPr>
        <w:t xml:space="preserve"> to investigate how simple decisions are affected by </w:t>
      </w:r>
      <w:r w:rsidRPr="1E2FB884" w:rsidR="1B8BE866">
        <w:rPr>
          <w:rFonts w:ascii="Calibri" w:hAnsi="Calibri" w:eastAsia="Calibri" w:cs="Calibri"/>
        </w:rPr>
        <w:t>advice context.</w:t>
      </w:r>
      <w:r w:rsidRPr="1E2FB884" w:rsidR="1B66B277">
        <w:rPr>
          <w:rFonts w:ascii="Calibri" w:hAnsi="Calibri" w:eastAsia="Calibri" w:cs="Calibri"/>
        </w:rPr>
        <w:t xml:space="preserve"> </w:t>
      </w:r>
      <w:r w:rsidRPr="1E2FB884" w:rsidR="06632C82">
        <w:rPr>
          <w:rFonts w:ascii="Calibri" w:hAnsi="Calibri" w:eastAsia="Calibri" w:cs="Calibri"/>
        </w:rPr>
        <w:t>Previous</w:t>
      </w:r>
      <w:r w:rsidRPr="1E2FB884" w:rsidR="06632C82">
        <w:rPr>
          <w:rFonts w:ascii="Calibri" w:hAnsi="Calibri" w:eastAsia="Calibri" w:cs="Calibri"/>
        </w:rPr>
        <w:t xml:space="preserve"> research has shown that</w:t>
      </w:r>
      <w:r w:rsidRPr="1E2FB884" w:rsidR="06632C82">
        <w:rPr>
          <w:rFonts w:ascii="Calibri" w:hAnsi="Calibri" w:eastAsia="Calibri" w:cs="Calibri"/>
        </w:rPr>
        <w:t xml:space="preserve"> the presence</w:t>
      </w:r>
      <w:r w:rsidRPr="1E2FB884" w:rsidR="513AF0CD">
        <w:rPr>
          <w:rFonts w:ascii="Calibri" w:hAnsi="Calibri" w:eastAsia="Calibri" w:cs="Calibri"/>
        </w:rPr>
        <w:t xml:space="preserve"> and delivery method </w:t>
      </w:r>
      <w:r w:rsidRPr="1E2FB884" w:rsidR="06632C82">
        <w:rPr>
          <w:rFonts w:ascii="Calibri" w:hAnsi="Calibri" w:eastAsia="Calibri" w:cs="Calibri"/>
        </w:rPr>
        <w:t xml:space="preserve">of advice can </w:t>
      </w:r>
      <w:r w:rsidRPr="1E2FB884" w:rsidR="06632C82">
        <w:rPr>
          <w:rFonts w:ascii="Calibri" w:hAnsi="Calibri" w:eastAsia="Calibri" w:cs="Calibri"/>
        </w:rPr>
        <w:t>impact</w:t>
      </w:r>
      <w:r w:rsidRPr="1E2FB884" w:rsidR="06632C82">
        <w:rPr>
          <w:rFonts w:ascii="Calibri" w:hAnsi="Calibri" w:eastAsia="Calibri" w:cs="Calibri"/>
        </w:rPr>
        <w:t xml:space="preserve"> on </w:t>
      </w:r>
      <w:r w:rsidRPr="1E2FB884" w:rsidR="528FB7FC">
        <w:rPr>
          <w:rFonts w:ascii="Calibri" w:hAnsi="Calibri" w:eastAsia="Calibri" w:cs="Calibri"/>
        </w:rPr>
        <w:t xml:space="preserve">our </w:t>
      </w:r>
      <w:r w:rsidRPr="1E2FB884" w:rsidR="7AAA011B">
        <w:rPr>
          <w:rFonts w:ascii="Calibri" w:hAnsi="Calibri" w:eastAsia="Calibri" w:cs="Calibri"/>
        </w:rPr>
        <w:t>dec</w:t>
      </w:r>
      <w:r w:rsidRPr="1E2FB884" w:rsidR="528FB7FC">
        <w:rPr>
          <w:rFonts w:ascii="Calibri" w:hAnsi="Calibri" w:eastAsia="Calibri" w:cs="Calibri"/>
        </w:rPr>
        <w:t>i</w:t>
      </w:r>
      <w:r w:rsidRPr="1E2FB884" w:rsidR="7AAA011B">
        <w:rPr>
          <w:rFonts w:ascii="Calibri" w:hAnsi="Calibri" w:eastAsia="Calibri" w:cs="Calibri"/>
        </w:rPr>
        <w:t>sion making</w:t>
      </w:r>
      <w:r w:rsidRPr="1E2FB884" w:rsidR="528FB7FC">
        <w:rPr>
          <w:rFonts w:ascii="Calibri" w:hAnsi="Calibri" w:eastAsia="Calibri" w:cs="Calibri"/>
        </w:rPr>
        <w:t>, and w</w:t>
      </w:r>
      <w:r w:rsidRPr="1E2FB884" w:rsidR="041AEB27">
        <w:rPr>
          <w:rFonts w:ascii="Calibri" w:hAnsi="Calibri" w:eastAsia="Calibri" w:cs="Calibri"/>
        </w:rPr>
        <w:t>e hope to gain further insight into this area of research.</w:t>
      </w:r>
      <w:r w:rsidRPr="1E2FB884" w:rsidR="583B3E4B">
        <w:rPr>
          <w:rFonts w:ascii="Calibri" w:hAnsi="Calibri" w:eastAsia="Calibri" w:cs="Calibri"/>
        </w:rPr>
        <w:t xml:space="preserve"> </w:t>
      </w:r>
      <w:r w:rsidRPr="1E2FB884" w:rsidR="14C763D6">
        <w:rPr>
          <w:rFonts w:ascii="Calibri" w:hAnsi="Calibri" w:eastAsia="Calibri" w:cs="Calibri"/>
        </w:rPr>
        <w:t>In this experiment y</w:t>
      </w:r>
      <w:r w:rsidRPr="1E2FB884" w:rsidR="7FE30620">
        <w:rPr>
          <w:rFonts w:ascii="Calibri" w:hAnsi="Calibri" w:eastAsia="Calibri" w:cs="Calibri"/>
        </w:rPr>
        <w:t xml:space="preserve">ou will </w:t>
      </w:r>
      <w:r w:rsidRPr="1E2FB884" w:rsidR="47B3408D">
        <w:rPr>
          <w:rFonts w:ascii="Calibri" w:hAnsi="Calibri" w:eastAsia="Calibri" w:cs="Calibri"/>
        </w:rPr>
        <w:t xml:space="preserve">be asked to make simple visual decisions (like which side of the screen has more dots) as </w:t>
      </w:r>
      <w:r w:rsidRPr="1E2FB884" w:rsidR="47B3408D">
        <w:rPr>
          <w:rFonts w:ascii="Calibri" w:hAnsi="Calibri" w:eastAsia="Calibri" w:cs="Calibri"/>
        </w:rPr>
        <w:t xml:space="preserve">quickly and accurately as </w:t>
      </w:r>
      <w:r w:rsidRPr="1E2FB884" w:rsidR="47B3408D">
        <w:rPr>
          <w:rFonts w:ascii="Calibri" w:hAnsi="Calibri" w:eastAsia="Calibri" w:cs="Calibri"/>
        </w:rPr>
        <w:t>possible</w:t>
      </w:r>
      <w:r w:rsidRPr="1E2FB884" w:rsidR="147A1750">
        <w:rPr>
          <w:rFonts w:ascii="Calibri" w:hAnsi="Calibri" w:eastAsia="Calibri" w:cs="Calibri"/>
        </w:rPr>
        <w:t xml:space="preserve"> </w:t>
      </w:r>
      <w:r w:rsidRPr="1E2FB884" w:rsidR="47B3408D">
        <w:rPr>
          <w:rFonts w:ascii="Calibri" w:hAnsi="Calibri" w:eastAsia="Calibri" w:cs="Calibri"/>
        </w:rPr>
        <w:t>and</w:t>
      </w:r>
      <w:r w:rsidRPr="1E2FB884" w:rsidR="47B3408D">
        <w:rPr>
          <w:rFonts w:ascii="Calibri" w:hAnsi="Calibri" w:eastAsia="Calibri" w:cs="Calibri"/>
        </w:rPr>
        <w:t xml:space="preserve"> be offered advice on this task from a digital assistant. </w:t>
      </w:r>
    </w:p>
    <w:p w:rsidR="66E4B3A8" w:rsidP="1E2FB884" w:rsidRDefault="66E4B3A8" w14:paraId="29CC4846" w14:textId="324D055A">
      <w:pPr>
        <w:shd w:val="clear" w:color="auto" w:fill="E6E6E6"/>
        <w:spacing w:before="240" w:after="200" w:line="276" w:lineRule="auto"/>
        <w:jc w:val="both"/>
        <w:rPr>
          <w:rFonts w:ascii="Calibri" w:hAnsi="Calibri" w:eastAsia="Calibri" w:cs="Calibri"/>
          <w:b w:val="0"/>
          <w:bCs w:val="0"/>
          <w:i w:val="0"/>
          <w:iCs w:val="0"/>
          <w:caps w:val="0"/>
          <w:smallCaps w:val="0"/>
          <w:noProof w:val="0"/>
          <w:color w:val="000000" w:themeColor="text1" w:themeTint="FF" w:themeShade="FF"/>
          <w:sz w:val="24"/>
          <w:szCs w:val="24"/>
          <w:lang w:val="en-AU"/>
        </w:rPr>
      </w:pPr>
      <w:r w:rsidRPr="1E2FB884" w:rsidR="66E4B3A8">
        <w:rPr>
          <w:rFonts w:ascii="Calibri" w:hAnsi="Calibri" w:eastAsia="Calibri" w:cs="Calibri"/>
          <w:b w:val="0"/>
          <w:bCs w:val="0"/>
          <w:i w:val="0"/>
          <w:iCs w:val="0"/>
          <w:caps w:val="0"/>
          <w:smallCaps w:val="0"/>
          <w:noProof w:val="0"/>
          <w:color w:val="000000" w:themeColor="text1" w:themeTint="FF" w:themeShade="FF"/>
          <w:sz w:val="24"/>
          <w:szCs w:val="24"/>
          <w:lang w:val="en-AU"/>
        </w:rPr>
        <w:t>WHY HAVE I BEEN INVITED?</w:t>
      </w:r>
    </w:p>
    <w:p w:rsidR="00925831" w:rsidP="1E2FB884" w:rsidRDefault="00925831" w14:paraId="1A5A3DEA" w14:textId="20244850">
      <w:pPr>
        <w:spacing w:after="120" w:line="276" w:lineRule="auto"/>
        <w:jc w:val="left"/>
        <w:rPr>
          <w:rFonts w:ascii="Calibri" w:hAnsi="Calibri" w:eastAsia="Calibri" w:cs="Calibri"/>
          <w:i w:val="1"/>
          <w:iCs w:val="1"/>
          <w:color w:val="FF0000"/>
        </w:rPr>
      </w:pPr>
      <w:r w:rsidRPr="1E2FB884" w:rsidR="1B66B277">
        <w:rPr>
          <w:rFonts w:ascii="Calibri" w:hAnsi="Calibri" w:eastAsia="Calibri" w:cs="Calibri"/>
        </w:rPr>
        <w:t xml:space="preserve">You have been invited to </w:t>
      </w:r>
      <w:r w:rsidRPr="1E2FB884" w:rsidR="1B66B277">
        <w:rPr>
          <w:rFonts w:ascii="Calibri" w:hAnsi="Calibri" w:eastAsia="Calibri" w:cs="Calibri"/>
        </w:rPr>
        <w:t>participate</w:t>
      </w:r>
      <w:r w:rsidRPr="1E2FB884" w:rsidR="1B66B277">
        <w:rPr>
          <w:rFonts w:ascii="Calibri" w:hAnsi="Calibri" w:eastAsia="Calibri" w:cs="Calibri"/>
        </w:rPr>
        <w:t xml:space="preserve"> </w:t>
      </w:r>
      <w:r w:rsidRPr="1E2FB884" w:rsidR="220C1119">
        <w:rPr>
          <w:rFonts w:ascii="Calibri" w:hAnsi="Calibri" w:eastAsia="Calibri" w:cs="Calibri"/>
        </w:rPr>
        <w:t xml:space="preserve">in this study </w:t>
      </w:r>
      <w:r w:rsidRPr="1E2FB884" w:rsidR="1B66B277">
        <w:rPr>
          <w:rFonts w:ascii="Calibri" w:hAnsi="Calibri" w:eastAsia="Calibri" w:cs="Calibri"/>
        </w:rPr>
        <w:t>because</w:t>
      </w:r>
      <w:r w:rsidRPr="1E2FB884" w:rsidR="52052951">
        <w:rPr>
          <w:rFonts w:ascii="Calibri" w:hAnsi="Calibri" w:eastAsia="Calibri" w:cs="Calibri"/>
        </w:rPr>
        <w:t xml:space="preserve"> you are an adult with sufficient computer ability</w:t>
      </w:r>
      <w:r w:rsidRPr="1E2FB884" w:rsidR="53699447">
        <w:rPr>
          <w:rFonts w:ascii="Calibri" w:hAnsi="Calibri" w:eastAsia="Calibri" w:cs="Calibri"/>
        </w:rPr>
        <w:t xml:space="preserve"> and language skills</w:t>
      </w:r>
      <w:r w:rsidRPr="1E2FB884" w:rsidR="52052951">
        <w:rPr>
          <w:rFonts w:ascii="Calibri" w:hAnsi="Calibri" w:eastAsia="Calibri" w:cs="Calibri"/>
        </w:rPr>
        <w:t xml:space="preserve"> to complete the experiment.</w:t>
      </w:r>
    </w:p>
    <w:p w:rsidR="00925831" w:rsidP="1E2FB884" w:rsidRDefault="00925831" w14:paraId="1DA12E6D" w14:textId="513B83CA">
      <w:pPr>
        <w:spacing w:after="120" w:line="276" w:lineRule="auto"/>
        <w:jc w:val="left"/>
        <w:rPr>
          <w:rFonts w:ascii="Calibri" w:hAnsi="Calibri" w:eastAsia="Calibri" w:cs="Calibri"/>
        </w:rPr>
      </w:pPr>
      <w:r w:rsidRPr="1E2FB884" w:rsidR="1B66B277">
        <w:rPr>
          <w:rFonts w:ascii="Calibri" w:hAnsi="Calibri" w:eastAsia="Calibri" w:cs="Calibri"/>
        </w:rPr>
        <w:t xml:space="preserve">Before you decide to </w:t>
      </w:r>
      <w:r w:rsidRPr="1E2FB884" w:rsidR="1B66B277">
        <w:rPr>
          <w:rFonts w:ascii="Calibri" w:hAnsi="Calibri" w:eastAsia="Calibri" w:cs="Calibri"/>
        </w:rPr>
        <w:t>participate</w:t>
      </w:r>
      <w:r w:rsidRPr="1E2FB884" w:rsidR="1B66B277">
        <w:rPr>
          <w:rFonts w:ascii="Calibri" w:hAnsi="Calibri" w:eastAsia="Calibri" w:cs="Calibri"/>
        </w:rPr>
        <w:t xml:space="preserve"> in this research study, please check the selection criteria</w:t>
      </w:r>
      <w:r w:rsidRPr="1E2FB884" w:rsidR="153C7258">
        <w:rPr>
          <w:rFonts w:ascii="Calibri" w:hAnsi="Calibri" w:eastAsia="Calibri" w:cs="Calibri"/>
        </w:rPr>
        <w:t>.</w:t>
      </w:r>
      <w:r w:rsidRPr="1E2FB884" w:rsidR="7F250F79">
        <w:rPr>
          <w:rFonts w:ascii="Calibri" w:hAnsi="Calibri" w:eastAsia="Calibri" w:cs="Calibri"/>
        </w:rPr>
        <w:t xml:space="preserve"> </w:t>
      </w:r>
      <w:r w:rsidRPr="1E2FB884" w:rsidR="153C7258">
        <w:rPr>
          <w:rFonts w:ascii="Calibri" w:hAnsi="Calibri" w:eastAsia="Calibri" w:cs="Calibri"/>
        </w:rPr>
        <w:t>W</w:t>
      </w:r>
      <w:r w:rsidRPr="1E2FB884" w:rsidR="7F250F79">
        <w:rPr>
          <w:rFonts w:ascii="Calibri" w:hAnsi="Calibri" w:eastAsia="Calibri" w:cs="Calibri"/>
        </w:rPr>
        <w:t>e ask that if you are currently taking psychoactive</w:t>
      </w:r>
      <w:r w:rsidRPr="1E2FB884" w:rsidR="1B66B277">
        <w:rPr>
          <w:rFonts w:ascii="Calibri" w:hAnsi="Calibri" w:eastAsia="Calibri" w:cs="Calibri"/>
        </w:rPr>
        <w:t xml:space="preserve"> </w:t>
      </w:r>
      <w:r w:rsidRPr="1E2FB884" w:rsidR="4D926F8C">
        <w:rPr>
          <w:rFonts w:ascii="Calibri" w:hAnsi="Calibri" w:eastAsia="Calibri" w:cs="Calibri"/>
        </w:rPr>
        <w:t>medication</w:t>
      </w:r>
      <w:r w:rsidRPr="1E2FB884" w:rsidR="4E2B12E6">
        <w:rPr>
          <w:rFonts w:ascii="Calibri" w:hAnsi="Calibri" w:eastAsia="Calibri" w:cs="Calibri"/>
        </w:rPr>
        <w:t xml:space="preserve"> for a diagnosed mental health condition that you do not </w:t>
      </w:r>
      <w:r w:rsidRPr="1E2FB884" w:rsidR="4E2B12E6">
        <w:rPr>
          <w:rFonts w:ascii="Calibri" w:hAnsi="Calibri" w:eastAsia="Calibri" w:cs="Calibri"/>
        </w:rPr>
        <w:t>participate</w:t>
      </w:r>
      <w:r w:rsidRPr="1E2FB884" w:rsidR="4E2B12E6">
        <w:rPr>
          <w:rFonts w:ascii="Calibri" w:hAnsi="Calibri" w:eastAsia="Calibri" w:cs="Calibri"/>
        </w:rPr>
        <w:t>.</w:t>
      </w:r>
    </w:p>
    <w:p w:rsidR="00046AEE" w:rsidP="1E2FB884" w:rsidRDefault="00925831" w14:paraId="5788A721" w14:textId="77777777">
      <w:pPr>
        <w:shd w:val="clear" w:color="auto" w:fill="E6E6E6"/>
        <w:spacing w:before="240" w:after="200" w:line="276" w:lineRule="auto"/>
        <w:jc w:val="left"/>
        <w:rPr>
          <w:rFonts w:ascii="Calibri" w:hAnsi="Calibri" w:eastAsia="Calibri" w:cs="Calibri"/>
          <w:sz w:val="24"/>
          <w:szCs w:val="24"/>
        </w:rPr>
      </w:pPr>
      <w:r w:rsidRPr="1E2FB884" w:rsidR="1B66B277">
        <w:rPr>
          <w:rFonts w:ascii="Calibri" w:hAnsi="Calibri" w:eastAsia="Calibri" w:cs="Calibri"/>
          <w:sz w:val="24"/>
          <w:szCs w:val="24"/>
        </w:rPr>
        <w:t>WHAT DOES MY PARTICIPATION INVOLVE?</w:t>
      </w:r>
    </w:p>
    <w:p w:rsidR="755C8FA4" w:rsidP="1E2FB884" w:rsidRDefault="755C8FA4" w14:paraId="45B1E638" w14:textId="6B2E9BD0">
      <w:pPr>
        <w:pStyle w:val="Normal"/>
        <w:spacing w:line="276" w:lineRule="auto"/>
        <w:jc w:val="left"/>
        <w:rPr>
          <w:rFonts w:ascii="Calibri" w:hAnsi="Calibri" w:eastAsia="Calibri" w:cs="Calibri"/>
          <w:b w:val="0"/>
          <w:bCs w:val="0"/>
        </w:rPr>
      </w:pPr>
      <w:r w:rsidRPr="1E2FB884" w:rsidR="5FDE6304">
        <w:rPr>
          <w:rFonts w:ascii="Calibri" w:hAnsi="Calibri" w:eastAsia="Calibri" w:cs="Calibri"/>
          <w:b w:val="0"/>
          <w:bCs w:val="0"/>
        </w:rPr>
        <w:t xml:space="preserve">If you decide to </w:t>
      </w:r>
      <w:r w:rsidRPr="1E2FB884" w:rsidR="5FDE6304">
        <w:rPr>
          <w:rFonts w:ascii="Calibri" w:hAnsi="Calibri" w:eastAsia="Calibri" w:cs="Calibri"/>
          <w:b w:val="0"/>
          <w:bCs w:val="0"/>
        </w:rPr>
        <w:t>participate</w:t>
      </w:r>
      <w:r w:rsidRPr="1E2FB884" w:rsidR="5FDE6304">
        <w:rPr>
          <w:rFonts w:ascii="Calibri" w:hAnsi="Calibri" w:eastAsia="Calibri" w:cs="Calibri"/>
          <w:b w:val="0"/>
          <w:bCs w:val="0"/>
        </w:rPr>
        <w:t>, we</w:t>
      </w:r>
      <w:r w:rsidRPr="1E2FB884" w:rsidR="5FDE6304">
        <w:rPr>
          <w:rFonts w:ascii="Calibri" w:hAnsi="Calibri" w:eastAsia="Calibri" w:cs="Calibri"/>
          <w:b w:val="0"/>
          <w:bCs w:val="0"/>
        </w:rPr>
        <w:t xml:space="preserve"> will invite you to </w:t>
      </w:r>
      <w:r w:rsidRPr="1E2FB884" w:rsidR="5FDE6304">
        <w:rPr>
          <w:rFonts w:ascii="Calibri" w:hAnsi="Calibri" w:eastAsia="Calibri" w:cs="Calibri"/>
          <w:b w:val="0"/>
          <w:bCs w:val="0"/>
        </w:rPr>
        <w:t>participate</w:t>
      </w:r>
      <w:r w:rsidRPr="1E2FB884" w:rsidR="5FDE6304">
        <w:rPr>
          <w:rFonts w:ascii="Calibri" w:hAnsi="Calibri" w:eastAsia="Calibri" w:cs="Calibri"/>
          <w:b w:val="0"/>
          <w:bCs w:val="0"/>
        </w:rPr>
        <w:t xml:space="preserve"> in a</w:t>
      </w:r>
      <w:r w:rsidRPr="1E2FB884" w:rsidR="477BB0E0">
        <w:rPr>
          <w:rFonts w:ascii="Calibri" w:hAnsi="Calibri" w:eastAsia="Calibri" w:cs="Calibri"/>
          <w:b w:val="0"/>
          <w:bCs w:val="0"/>
        </w:rPr>
        <w:t xml:space="preserve">n online experiment. Participation is expected to take </w:t>
      </w:r>
      <w:r w:rsidRPr="1E2FB884" w:rsidR="5D9EF9E4">
        <w:rPr>
          <w:rFonts w:ascii="Calibri" w:hAnsi="Calibri" w:eastAsia="Calibri" w:cs="Calibri"/>
          <w:b w:val="0"/>
          <w:bCs w:val="0"/>
        </w:rPr>
        <w:t xml:space="preserve">approximately </w:t>
      </w:r>
      <w:r w:rsidRPr="1E2FB884" w:rsidR="477BB0E0">
        <w:rPr>
          <w:rFonts w:ascii="Calibri" w:hAnsi="Calibri" w:eastAsia="Calibri" w:cs="Calibri"/>
          <w:b w:val="0"/>
          <w:bCs w:val="0"/>
        </w:rPr>
        <w:t>30</w:t>
      </w:r>
      <w:r w:rsidRPr="1E2FB884" w:rsidR="1837BD0A">
        <w:rPr>
          <w:rFonts w:ascii="Calibri" w:hAnsi="Calibri" w:eastAsia="Calibri" w:cs="Calibri"/>
          <w:b w:val="0"/>
          <w:bCs w:val="0"/>
        </w:rPr>
        <w:t>-45</w:t>
      </w:r>
      <w:r w:rsidRPr="1E2FB884" w:rsidR="477BB0E0">
        <w:rPr>
          <w:rFonts w:ascii="Calibri" w:hAnsi="Calibri" w:eastAsia="Calibri" w:cs="Calibri"/>
          <w:b w:val="0"/>
          <w:bCs w:val="0"/>
        </w:rPr>
        <w:t xml:space="preserve"> minutes, and you will receive 1 SONA credit for your participation</w:t>
      </w:r>
      <w:r w:rsidRPr="1E2FB884" w:rsidR="477BB0E0">
        <w:rPr>
          <w:rFonts w:ascii="Calibri" w:hAnsi="Calibri" w:eastAsia="Calibri" w:cs="Calibri"/>
          <w:b w:val="0"/>
          <w:bCs w:val="0"/>
        </w:rPr>
        <w:t xml:space="preserve">. </w:t>
      </w:r>
      <w:r w:rsidRPr="1E2FB884" w:rsidR="0CA6CF7D">
        <w:rPr>
          <w:rFonts w:ascii="Calibri" w:hAnsi="Calibri" w:eastAsia="Calibri" w:cs="Calibri"/>
          <w:b w:val="0"/>
          <w:bCs w:val="0"/>
        </w:rPr>
        <w:t xml:space="preserve"> </w:t>
      </w:r>
      <w:r w:rsidRPr="1E2FB884" w:rsidR="1163A5B0">
        <w:rPr>
          <w:rFonts w:ascii="Calibri" w:hAnsi="Calibri" w:eastAsia="Calibri" w:cs="Calibri"/>
          <w:b w:val="0"/>
          <w:bCs w:val="0"/>
        </w:rPr>
        <w:t xml:space="preserve">Participation involves completing </w:t>
      </w:r>
      <w:r w:rsidRPr="1E2FB884" w:rsidR="5FDE6304">
        <w:rPr>
          <w:rFonts w:ascii="Calibri" w:hAnsi="Calibri" w:eastAsia="Calibri" w:cs="Calibri"/>
          <w:b w:val="0"/>
          <w:bCs w:val="0"/>
        </w:rPr>
        <w:t>brief questionnaire</w:t>
      </w:r>
      <w:r w:rsidRPr="1E2FB884" w:rsidR="19211EFF">
        <w:rPr>
          <w:rFonts w:ascii="Calibri" w:hAnsi="Calibri" w:eastAsia="Calibri" w:cs="Calibri"/>
          <w:b w:val="0"/>
          <w:bCs w:val="0"/>
        </w:rPr>
        <w:t>s,</w:t>
      </w:r>
      <w:r w:rsidRPr="1E2FB884" w:rsidR="2D7EC1B2">
        <w:rPr>
          <w:rFonts w:ascii="Calibri" w:hAnsi="Calibri" w:eastAsia="Calibri" w:cs="Calibri"/>
          <w:b w:val="0"/>
          <w:bCs w:val="0"/>
        </w:rPr>
        <w:t xml:space="preserve"> </w:t>
      </w:r>
      <w:r w:rsidRPr="1E2FB884" w:rsidR="5FDE6304">
        <w:rPr>
          <w:rFonts w:ascii="Calibri" w:hAnsi="Calibri" w:eastAsia="Calibri" w:cs="Calibri"/>
          <w:b w:val="0"/>
          <w:bCs w:val="0"/>
        </w:rPr>
        <w:t xml:space="preserve">and </w:t>
      </w:r>
      <w:r w:rsidRPr="1E2FB884" w:rsidR="2397F96B">
        <w:rPr>
          <w:rFonts w:ascii="Calibri" w:hAnsi="Calibri" w:eastAsia="Calibri" w:cs="Calibri"/>
          <w:b w:val="0"/>
          <w:bCs w:val="0"/>
        </w:rPr>
        <w:t xml:space="preserve">a </w:t>
      </w:r>
      <w:r w:rsidRPr="1E2FB884" w:rsidR="5FDE6304">
        <w:rPr>
          <w:rFonts w:ascii="Calibri" w:hAnsi="Calibri" w:eastAsia="Calibri" w:cs="Calibri"/>
          <w:b w:val="0"/>
          <w:bCs w:val="0"/>
        </w:rPr>
        <w:t>series of</w:t>
      </w:r>
      <w:r w:rsidRPr="1E2FB884" w:rsidR="665C7C53">
        <w:rPr>
          <w:rFonts w:ascii="Calibri" w:hAnsi="Calibri" w:eastAsia="Calibri" w:cs="Calibri"/>
          <w:b w:val="0"/>
          <w:bCs w:val="0"/>
        </w:rPr>
        <w:t xml:space="preserve"> </w:t>
      </w:r>
      <w:r w:rsidRPr="1E2FB884" w:rsidR="5FDE6304">
        <w:rPr>
          <w:rFonts w:ascii="Calibri" w:hAnsi="Calibri" w:eastAsia="Calibri" w:cs="Calibri"/>
          <w:b w:val="0"/>
          <w:bCs w:val="0"/>
        </w:rPr>
        <w:t>trials</w:t>
      </w:r>
      <w:r w:rsidRPr="1E2FB884" w:rsidR="62CF0B8E">
        <w:rPr>
          <w:rFonts w:ascii="Calibri" w:hAnsi="Calibri" w:eastAsia="Calibri" w:cs="Calibri"/>
          <w:b w:val="0"/>
          <w:bCs w:val="0"/>
        </w:rPr>
        <w:t xml:space="preserve"> on a simple visual discrimination task.</w:t>
      </w:r>
    </w:p>
    <w:p w:rsidR="755C8FA4" w:rsidP="1E2FB884" w:rsidRDefault="755C8FA4" w14:paraId="24912299" w14:textId="5AC38695">
      <w:pPr>
        <w:pStyle w:val="Normal"/>
        <w:spacing w:line="276" w:lineRule="auto"/>
        <w:jc w:val="left"/>
        <w:rPr>
          <w:rFonts w:ascii="Calibri" w:hAnsi="Calibri" w:eastAsia="Calibri" w:cs="Calibri"/>
          <w:b w:val="0"/>
          <w:bCs w:val="0"/>
        </w:rPr>
      </w:pPr>
      <w:r w:rsidRPr="1E2FB884" w:rsidR="2406B797">
        <w:rPr>
          <w:rFonts w:ascii="Calibri" w:hAnsi="Calibri" w:eastAsia="Calibri" w:cs="Calibri"/>
          <w:b w:val="0"/>
          <w:bCs w:val="0"/>
        </w:rPr>
        <w:t>Questionnaire</w:t>
      </w:r>
      <w:r w:rsidRPr="1E2FB884" w:rsidR="7AA834E2">
        <w:rPr>
          <w:rFonts w:ascii="Calibri" w:hAnsi="Calibri" w:eastAsia="Calibri" w:cs="Calibri"/>
          <w:b w:val="0"/>
          <w:bCs w:val="0"/>
        </w:rPr>
        <w:t>s include</w:t>
      </w:r>
      <w:r w:rsidRPr="1E2FB884" w:rsidR="5F4F4E68">
        <w:rPr>
          <w:rFonts w:ascii="Calibri" w:hAnsi="Calibri" w:eastAsia="Calibri" w:cs="Calibri"/>
          <w:b w:val="0"/>
          <w:bCs w:val="0"/>
        </w:rPr>
        <w:t xml:space="preserve"> basic demographic information, </w:t>
      </w:r>
      <w:r w:rsidRPr="1E2FB884" w:rsidR="5F4F4E68">
        <w:rPr>
          <w:rFonts w:ascii="Calibri" w:hAnsi="Calibri" w:eastAsia="Calibri" w:cs="Calibri"/>
          <w:b w:val="0"/>
          <w:bCs w:val="0"/>
        </w:rPr>
        <w:t>and</w:t>
      </w:r>
      <w:r w:rsidRPr="1E2FB884" w:rsidR="2406B797">
        <w:rPr>
          <w:rFonts w:ascii="Calibri" w:hAnsi="Calibri" w:eastAsia="Calibri" w:cs="Calibri"/>
          <w:b w:val="0"/>
          <w:bCs w:val="0"/>
        </w:rPr>
        <w:t xml:space="preserve"> </w:t>
      </w:r>
      <w:r w:rsidRPr="1E2FB884" w:rsidR="4747B098">
        <w:rPr>
          <w:rFonts w:ascii="Calibri" w:hAnsi="Calibri" w:eastAsia="Calibri" w:cs="Calibri"/>
          <w:b w:val="0"/>
          <w:bCs w:val="0"/>
        </w:rPr>
        <w:t>t</w:t>
      </w:r>
      <w:r w:rsidRPr="1E2FB884" w:rsidR="2406B797">
        <w:rPr>
          <w:rFonts w:ascii="Calibri" w:hAnsi="Calibri" w:eastAsia="Calibri" w:cs="Calibri"/>
          <w:b w:val="0"/>
          <w:bCs w:val="0"/>
        </w:rPr>
        <w:t>he Depression, Anxiety, and Stress Scale - 10 items (DASS-10)</w:t>
      </w:r>
      <w:r w:rsidRPr="1E2FB884" w:rsidR="6D1ABB93">
        <w:rPr>
          <w:rFonts w:ascii="Calibri" w:hAnsi="Calibri" w:eastAsia="Calibri" w:cs="Calibri"/>
          <w:b w:val="0"/>
          <w:bCs w:val="0"/>
        </w:rPr>
        <w:t>.</w:t>
      </w:r>
      <w:r w:rsidRPr="1E2FB884" w:rsidR="2406B797">
        <w:rPr>
          <w:rFonts w:ascii="Calibri" w:hAnsi="Calibri" w:eastAsia="Calibri" w:cs="Calibri"/>
          <w:b w:val="0"/>
          <w:bCs w:val="0"/>
        </w:rPr>
        <w:t xml:space="preserve"> </w:t>
      </w:r>
      <w:r w:rsidRPr="1E2FB884" w:rsidR="2406B797">
        <w:rPr>
          <w:rFonts w:ascii="Calibri" w:hAnsi="Calibri" w:eastAsia="Calibri" w:cs="Calibri"/>
          <w:b w:val="0"/>
          <w:bCs w:val="0"/>
        </w:rPr>
        <w:t>This will take approximately 5 minutes to</w:t>
      </w:r>
      <w:r w:rsidRPr="1E2FB884" w:rsidR="00B1EC47">
        <w:rPr>
          <w:rFonts w:ascii="Calibri" w:hAnsi="Calibri" w:eastAsia="Calibri" w:cs="Calibri"/>
          <w:b w:val="0"/>
          <w:bCs w:val="0"/>
        </w:rPr>
        <w:t xml:space="preserve"> </w:t>
      </w:r>
      <w:r w:rsidRPr="1E2FB884" w:rsidR="2406B797">
        <w:rPr>
          <w:rFonts w:ascii="Calibri" w:hAnsi="Calibri" w:eastAsia="Calibri" w:cs="Calibri"/>
          <w:b w:val="0"/>
          <w:bCs w:val="0"/>
        </w:rPr>
        <w:t>complete.</w:t>
      </w:r>
      <w:ins w:author="Dylan Aloisio Shearer" w:date="2025-02-23T00:30:49.877Z" w:id="464088454">
        <w:r w:rsidRPr="1E2FB884" w:rsidR="3FBBB3DD">
          <w:rPr>
            <w:rFonts w:ascii="Calibri" w:hAnsi="Calibri" w:eastAsia="Calibri" w:cs="Calibri"/>
            <w:b w:val="0"/>
            <w:bCs w:val="0"/>
          </w:rPr>
          <w:t xml:space="preserve"> This questionnaire is not a diagnostic test of mental illness</w:t>
        </w:r>
      </w:ins>
      <w:ins w:author="Dylan Aloisio Shearer" w:date="2025-02-23T00:31:59.228Z" w:id="1541211261">
        <w:r w:rsidRPr="1E2FB884" w:rsidR="3AAEAEFA">
          <w:rPr>
            <w:rFonts w:ascii="Calibri" w:hAnsi="Calibri" w:eastAsia="Calibri" w:cs="Calibri"/>
            <w:b w:val="0"/>
            <w:bCs w:val="0"/>
          </w:rPr>
          <w:t>, it is a monitoring tool for levels of depression</w:t>
        </w:r>
      </w:ins>
      <w:ins w:author="Dylan Aloisio Shearer" w:date="2025-02-23T00:32:34.316Z" w:id="1935704685">
        <w:r w:rsidRPr="1E2FB884" w:rsidR="3AAEAEFA">
          <w:rPr>
            <w:rFonts w:ascii="Calibri" w:hAnsi="Calibri" w:eastAsia="Calibri" w:cs="Calibri"/>
            <w:b w:val="0"/>
            <w:bCs w:val="0"/>
          </w:rPr>
          <w:t xml:space="preserve">, anxiety, and stress. </w:t>
        </w:r>
      </w:ins>
      <w:ins w:author="Dylan Aloisio Shearer" w:date="2025-02-23T00:33:36.628Z" w:id="2015024140">
        <w:r w:rsidRPr="1E2FB884" w:rsidR="794A8942">
          <w:rPr>
            <w:rFonts w:ascii="Calibri" w:hAnsi="Calibri" w:eastAsia="Calibri" w:cs="Calibri"/>
            <w:b w:val="0"/>
            <w:bCs w:val="0"/>
          </w:rPr>
          <w:t>The data collected will be non-</w:t>
        </w:r>
        <w:r w:rsidRPr="1E2FB884" w:rsidR="794A8942">
          <w:rPr>
            <w:rFonts w:ascii="Calibri" w:hAnsi="Calibri" w:eastAsia="Calibri" w:cs="Calibri"/>
            <w:b w:val="0"/>
            <w:bCs w:val="0"/>
          </w:rPr>
          <w:t>identifiable and</w:t>
        </w:r>
        <w:r w:rsidRPr="1E2FB884" w:rsidR="794A8942">
          <w:rPr>
            <w:rFonts w:ascii="Calibri" w:hAnsi="Calibri" w:eastAsia="Calibri" w:cs="Calibri"/>
            <w:b w:val="0"/>
            <w:bCs w:val="0"/>
          </w:rPr>
          <w:t xml:space="preserve"> used solely for statistical analysis.</w:t>
        </w:r>
      </w:ins>
      <w:r w:rsidRPr="1E2FB884" w:rsidR="0A7D0E6E">
        <w:rPr>
          <w:rFonts w:ascii="Calibri" w:hAnsi="Calibri" w:eastAsia="Calibri" w:cs="Calibri"/>
          <w:b w:val="0"/>
          <w:bCs w:val="0"/>
        </w:rPr>
        <w:t xml:space="preserve"> </w:t>
      </w:r>
      <w:r w:rsidRPr="1E2FB884" w:rsidR="6B5CCD7B">
        <w:rPr>
          <w:rFonts w:ascii="Calibri" w:hAnsi="Calibri" w:eastAsia="Calibri" w:cs="Calibri"/>
          <w:b w:val="0"/>
          <w:bCs w:val="0"/>
        </w:rPr>
        <w:t xml:space="preserve">The visual discrimination task </w:t>
      </w:r>
      <w:r w:rsidRPr="1E2FB884" w:rsidR="5FDE6304">
        <w:rPr>
          <w:rFonts w:ascii="Calibri" w:hAnsi="Calibri" w:eastAsia="Calibri" w:cs="Calibri"/>
          <w:b w:val="0"/>
          <w:bCs w:val="0"/>
        </w:rPr>
        <w:t>will ask</w:t>
      </w:r>
      <w:r w:rsidRPr="1E2FB884" w:rsidR="4010A491">
        <w:rPr>
          <w:rFonts w:ascii="Calibri" w:hAnsi="Calibri" w:eastAsia="Calibri" w:cs="Calibri"/>
          <w:b w:val="0"/>
          <w:bCs w:val="0"/>
        </w:rPr>
        <w:t xml:space="preserve"> you</w:t>
      </w:r>
      <w:r w:rsidRPr="1E2FB884" w:rsidR="5FDE6304">
        <w:rPr>
          <w:rFonts w:ascii="Calibri" w:hAnsi="Calibri" w:eastAsia="Calibri" w:cs="Calibri"/>
          <w:b w:val="0"/>
          <w:bCs w:val="0"/>
        </w:rPr>
        <w:t xml:space="preserve"> to </w:t>
      </w:r>
      <w:r w:rsidRPr="1E2FB884" w:rsidR="5FDE6304">
        <w:rPr>
          <w:rFonts w:ascii="Calibri" w:hAnsi="Calibri" w:eastAsia="Calibri" w:cs="Calibri"/>
          <w:b w:val="0"/>
          <w:bCs w:val="0"/>
        </w:rPr>
        <w:t>identify</w:t>
      </w:r>
      <w:r w:rsidRPr="1E2FB884" w:rsidR="2092BE5A">
        <w:rPr>
          <w:rFonts w:ascii="Calibri" w:hAnsi="Calibri" w:eastAsia="Calibri" w:cs="Calibri"/>
          <w:b w:val="0"/>
          <w:bCs w:val="0"/>
        </w:rPr>
        <w:t xml:space="preserve"> </w:t>
      </w:r>
      <w:r w:rsidRPr="1E2FB884" w:rsidR="5FDE6304">
        <w:rPr>
          <w:rFonts w:ascii="Calibri" w:hAnsi="Calibri" w:eastAsia="Calibri" w:cs="Calibri"/>
          <w:b w:val="0"/>
          <w:bCs w:val="0"/>
        </w:rPr>
        <w:t xml:space="preserve">which of two boxes </w:t>
      </w:r>
      <w:r w:rsidRPr="1E2FB884" w:rsidR="7745B7AE">
        <w:rPr>
          <w:rFonts w:ascii="Calibri" w:hAnsi="Calibri" w:eastAsia="Calibri" w:cs="Calibri"/>
          <w:b w:val="0"/>
          <w:bCs w:val="0"/>
        </w:rPr>
        <w:t xml:space="preserve">briefly </w:t>
      </w:r>
      <w:r w:rsidRPr="1E2FB884" w:rsidR="5FDE6304">
        <w:rPr>
          <w:rFonts w:ascii="Calibri" w:hAnsi="Calibri" w:eastAsia="Calibri" w:cs="Calibri"/>
          <w:b w:val="0"/>
          <w:bCs w:val="0"/>
        </w:rPr>
        <w:t xml:space="preserve">displayed on </w:t>
      </w:r>
      <w:r w:rsidRPr="1E2FB884" w:rsidR="466A7B71">
        <w:rPr>
          <w:rFonts w:ascii="Calibri" w:hAnsi="Calibri" w:eastAsia="Calibri" w:cs="Calibri"/>
          <w:b w:val="0"/>
          <w:bCs w:val="0"/>
        </w:rPr>
        <w:t>the left</w:t>
      </w:r>
      <w:r w:rsidRPr="1E2FB884" w:rsidR="596CC468">
        <w:rPr>
          <w:rFonts w:ascii="Calibri" w:hAnsi="Calibri" w:eastAsia="Calibri" w:cs="Calibri"/>
          <w:b w:val="0"/>
          <w:bCs w:val="0"/>
        </w:rPr>
        <w:t xml:space="preserve"> and </w:t>
      </w:r>
      <w:r w:rsidRPr="1E2FB884" w:rsidR="466A7B71">
        <w:rPr>
          <w:rFonts w:ascii="Calibri" w:hAnsi="Calibri" w:eastAsia="Calibri" w:cs="Calibri"/>
          <w:b w:val="0"/>
          <w:bCs w:val="0"/>
        </w:rPr>
        <w:t xml:space="preserve">right of </w:t>
      </w:r>
      <w:r w:rsidRPr="1E2FB884" w:rsidR="5FDE6304">
        <w:rPr>
          <w:rFonts w:ascii="Calibri" w:hAnsi="Calibri" w:eastAsia="Calibri" w:cs="Calibri"/>
          <w:b w:val="0"/>
          <w:bCs w:val="0"/>
        </w:rPr>
        <w:t xml:space="preserve">screen </w:t>
      </w:r>
      <w:r w:rsidRPr="1E2FB884" w:rsidR="5FDE6304">
        <w:rPr>
          <w:rFonts w:ascii="Calibri" w:hAnsi="Calibri" w:eastAsia="Calibri" w:cs="Calibri"/>
          <w:b w:val="0"/>
          <w:bCs w:val="0"/>
        </w:rPr>
        <w:t>contains</w:t>
      </w:r>
      <w:r w:rsidRPr="1E2FB884" w:rsidR="5FDE6304">
        <w:rPr>
          <w:rFonts w:ascii="Calibri" w:hAnsi="Calibri" w:eastAsia="Calibri" w:cs="Calibri"/>
          <w:b w:val="0"/>
          <w:bCs w:val="0"/>
        </w:rPr>
        <w:t xml:space="preserve"> more dots. After each trial you </w:t>
      </w:r>
      <w:r w:rsidRPr="1E2FB884" w:rsidR="3CF6B928">
        <w:rPr>
          <w:rFonts w:ascii="Calibri" w:hAnsi="Calibri" w:eastAsia="Calibri" w:cs="Calibri"/>
          <w:b w:val="0"/>
          <w:bCs w:val="0"/>
        </w:rPr>
        <w:t xml:space="preserve">may </w:t>
      </w:r>
      <w:r w:rsidRPr="1E2FB884" w:rsidR="5FDE6304">
        <w:rPr>
          <w:rFonts w:ascii="Calibri" w:hAnsi="Calibri" w:eastAsia="Calibri" w:cs="Calibri"/>
          <w:b w:val="0"/>
          <w:bCs w:val="0"/>
        </w:rPr>
        <w:t>be</w:t>
      </w:r>
      <w:r w:rsidRPr="1E2FB884" w:rsidR="5B12A84D">
        <w:rPr>
          <w:rFonts w:ascii="Calibri" w:hAnsi="Calibri" w:eastAsia="Calibri" w:cs="Calibri"/>
          <w:b w:val="0"/>
          <w:bCs w:val="0"/>
        </w:rPr>
        <w:t xml:space="preserve"> given the opportunity to receive </w:t>
      </w:r>
      <w:r w:rsidRPr="1E2FB884" w:rsidR="4ECC83DD">
        <w:rPr>
          <w:rFonts w:ascii="Calibri" w:hAnsi="Calibri" w:eastAsia="Calibri" w:cs="Calibri"/>
          <w:b w:val="0"/>
          <w:bCs w:val="0"/>
        </w:rPr>
        <w:t>advice and</w:t>
      </w:r>
      <w:r w:rsidRPr="1E2FB884" w:rsidR="0F8F360E">
        <w:rPr>
          <w:rFonts w:ascii="Calibri" w:hAnsi="Calibri" w:eastAsia="Calibri" w:cs="Calibri"/>
          <w:b w:val="0"/>
          <w:bCs w:val="0"/>
        </w:rPr>
        <w:t xml:space="preserve"> </w:t>
      </w:r>
      <w:r w:rsidRPr="1E2FB884" w:rsidR="5FDE6304">
        <w:rPr>
          <w:rFonts w:ascii="Calibri" w:hAnsi="Calibri" w:eastAsia="Calibri" w:cs="Calibri"/>
          <w:b w:val="0"/>
          <w:bCs w:val="0"/>
        </w:rPr>
        <w:t>asked to rate your confidence in your decision on a sliding scale.</w:t>
      </w:r>
      <w:r w:rsidRPr="1E2FB884" w:rsidR="5FDE6304">
        <w:rPr>
          <w:rFonts w:ascii="Calibri" w:hAnsi="Calibri" w:eastAsia="Calibri" w:cs="Calibri"/>
          <w:b w:val="0"/>
          <w:bCs w:val="0"/>
        </w:rPr>
        <w:t xml:space="preserve"> </w:t>
      </w:r>
    </w:p>
    <w:p w:rsidR="755C8FA4" w:rsidP="1E2FB884" w:rsidRDefault="755C8FA4" w14:paraId="26AB62D2" w14:textId="34FBE3CD">
      <w:pPr>
        <w:pStyle w:val="Normal"/>
        <w:spacing w:line="276" w:lineRule="auto"/>
        <w:jc w:val="left"/>
        <w:rPr>
          <w:rFonts w:ascii="Calibri" w:hAnsi="Calibri" w:eastAsia="Calibri" w:cs="Calibri"/>
          <w:b w:val="0"/>
          <w:bCs w:val="0"/>
        </w:rPr>
      </w:pPr>
      <w:r w:rsidRPr="1E2FB884" w:rsidR="5FDE6304">
        <w:rPr>
          <w:rFonts w:ascii="Calibri" w:hAnsi="Calibri" w:eastAsia="Calibri" w:cs="Calibri"/>
          <w:b w:val="0"/>
          <w:bCs w:val="0"/>
        </w:rPr>
        <w:t xml:space="preserve">A detailed debriefing will follow </w:t>
      </w:r>
      <w:r w:rsidRPr="1E2FB884" w:rsidR="5FDE6304">
        <w:rPr>
          <w:rFonts w:ascii="Calibri" w:hAnsi="Calibri" w:eastAsia="Calibri" w:cs="Calibri"/>
          <w:b w:val="0"/>
          <w:bCs w:val="0"/>
        </w:rPr>
        <w:t xml:space="preserve">the </w:t>
      </w:r>
      <w:r w:rsidRPr="1E2FB884" w:rsidR="20254F75">
        <w:rPr>
          <w:rFonts w:ascii="Calibri" w:hAnsi="Calibri" w:eastAsia="Calibri" w:cs="Calibri"/>
          <w:b w:val="0"/>
          <w:bCs w:val="0"/>
        </w:rPr>
        <w:t>experiment</w:t>
      </w:r>
      <w:r w:rsidRPr="1E2FB884" w:rsidR="5FDE6304">
        <w:rPr>
          <w:rFonts w:ascii="Calibri" w:hAnsi="Calibri" w:eastAsia="Calibri" w:cs="Calibri"/>
          <w:b w:val="0"/>
          <w:bCs w:val="0"/>
        </w:rPr>
        <w:t>.</w:t>
      </w:r>
      <w:r w:rsidRPr="1E2FB884" w:rsidR="15994D75">
        <w:rPr>
          <w:rFonts w:ascii="Calibri" w:hAnsi="Calibri" w:eastAsia="Calibri" w:cs="Calibri"/>
          <w:b w:val="0"/>
          <w:bCs w:val="0"/>
        </w:rPr>
        <w:t xml:space="preserve"> </w:t>
      </w:r>
      <w:r w:rsidRPr="1E2FB884" w:rsidR="0E8F9081">
        <w:rPr>
          <w:rFonts w:ascii="Calibri" w:hAnsi="Calibri" w:eastAsia="Calibri" w:cs="Calibri"/>
          <w:b w:val="0"/>
          <w:bCs w:val="0"/>
        </w:rPr>
        <w:t>The study</w:t>
      </w:r>
      <w:r w:rsidRPr="1E2FB884" w:rsidR="5FDE6304">
        <w:rPr>
          <w:rFonts w:ascii="Calibri" w:hAnsi="Calibri" w:eastAsia="Calibri" w:cs="Calibri"/>
          <w:b w:val="0"/>
          <w:bCs w:val="0"/>
        </w:rPr>
        <w:t xml:space="preserve"> </w:t>
      </w:r>
      <w:r w:rsidRPr="1E2FB884" w:rsidR="5FDE6304">
        <w:rPr>
          <w:rFonts w:ascii="Calibri" w:hAnsi="Calibri" w:eastAsia="Calibri" w:cs="Calibri"/>
          <w:b w:val="0"/>
          <w:bCs w:val="0"/>
        </w:rPr>
        <w:t>will be conducted entirely online</w:t>
      </w:r>
      <w:r w:rsidRPr="1E2FB884" w:rsidR="77247D63">
        <w:rPr>
          <w:rFonts w:ascii="Calibri" w:hAnsi="Calibri" w:eastAsia="Calibri" w:cs="Calibri"/>
          <w:b w:val="0"/>
          <w:bCs w:val="0"/>
        </w:rPr>
        <w:t xml:space="preserve">, and we ask that you </w:t>
      </w:r>
      <w:r w:rsidRPr="1E2FB884" w:rsidR="5FDE6304">
        <w:rPr>
          <w:rFonts w:ascii="Calibri" w:hAnsi="Calibri" w:eastAsia="Calibri" w:cs="Calibri"/>
          <w:b w:val="0"/>
          <w:bCs w:val="0"/>
        </w:rPr>
        <w:t xml:space="preserve">complete </w:t>
      </w:r>
      <w:r w:rsidRPr="1E2FB884" w:rsidR="64F6EDB7">
        <w:rPr>
          <w:rFonts w:ascii="Calibri" w:hAnsi="Calibri" w:eastAsia="Calibri" w:cs="Calibri"/>
          <w:b w:val="0"/>
          <w:bCs w:val="0"/>
        </w:rPr>
        <w:t xml:space="preserve">your </w:t>
      </w:r>
      <w:r w:rsidRPr="1E2FB884" w:rsidR="5FDE6304">
        <w:rPr>
          <w:rFonts w:ascii="Calibri" w:hAnsi="Calibri" w:eastAsia="Calibri" w:cs="Calibri"/>
          <w:b w:val="0"/>
          <w:bCs w:val="0"/>
        </w:rPr>
        <w:t>experiment using a computer in a calm and quiet environment free from</w:t>
      </w:r>
      <w:r w:rsidRPr="1E2FB884" w:rsidR="478A3C27">
        <w:rPr>
          <w:rFonts w:ascii="Calibri" w:hAnsi="Calibri" w:eastAsia="Calibri" w:cs="Calibri"/>
          <w:b w:val="0"/>
          <w:bCs w:val="0"/>
        </w:rPr>
        <w:t xml:space="preserve"> </w:t>
      </w:r>
      <w:r w:rsidRPr="1E2FB884" w:rsidR="3BC5C514">
        <w:rPr>
          <w:rFonts w:ascii="Calibri" w:hAnsi="Calibri" w:eastAsia="Calibri" w:cs="Calibri"/>
          <w:b w:val="0"/>
          <w:bCs w:val="0"/>
        </w:rPr>
        <w:t>D</w:t>
      </w:r>
      <w:r w:rsidRPr="1E2FB884" w:rsidR="5FDE6304">
        <w:rPr>
          <w:rFonts w:ascii="Calibri" w:hAnsi="Calibri" w:eastAsia="Calibri" w:cs="Calibri"/>
          <w:b w:val="0"/>
          <w:bCs w:val="0"/>
        </w:rPr>
        <w:t>istractions.</w:t>
      </w:r>
      <w:r w:rsidRPr="1E2FB884" w:rsidR="3BC5C514">
        <w:rPr>
          <w:rFonts w:ascii="Calibri" w:hAnsi="Calibri" w:eastAsia="Calibri" w:cs="Calibri"/>
          <w:b w:val="0"/>
          <w:bCs w:val="0"/>
        </w:rPr>
        <w:t xml:space="preserve"> </w:t>
      </w:r>
      <w:r w:rsidRPr="1E2FB884" w:rsidR="5FDE6304">
        <w:rPr>
          <w:rFonts w:ascii="Calibri" w:hAnsi="Calibri" w:eastAsia="Calibri" w:cs="Calibri"/>
          <w:b w:val="0"/>
          <w:bCs w:val="0"/>
        </w:rPr>
        <w:t xml:space="preserve">No audio, video, or photographic recordings will be made during </w:t>
      </w:r>
      <w:r w:rsidRPr="1E2FB884" w:rsidR="19D501AA">
        <w:rPr>
          <w:rFonts w:ascii="Calibri" w:hAnsi="Calibri" w:eastAsia="Calibri" w:cs="Calibri"/>
          <w:b w:val="0"/>
          <w:bCs w:val="0"/>
        </w:rPr>
        <w:t xml:space="preserve">this </w:t>
      </w:r>
      <w:r w:rsidRPr="1E2FB884" w:rsidR="5FDE6304">
        <w:rPr>
          <w:rFonts w:ascii="Calibri" w:hAnsi="Calibri" w:eastAsia="Calibri" w:cs="Calibri"/>
          <w:b w:val="0"/>
          <w:bCs w:val="0"/>
        </w:rPr>
        <w:t xml:space="preserve">study. </w:t>
      </w:r>
    </w:p>
    <w:p w:rsidR="755C8FA4" w:rsidP="1E2FB884" w:rsidRDefault="755C8FA4" w14:paraId="487B0305" w14:textId="7628AF15">
      <w:pPr>
        <w:pStyle w:val="Normal"/>
        <w:spacing w:line="276" w:lineRule="auto"/>
        <w:jc w:val="left"/>
        <w:rPr>
          <w:rFonts w:ascii="Calibri" w:hAnsi="Calibri" w:eastAsia="Calibri" w:cs="Calibri"/>
          <w:b w:val="0"/>
          <w:bCs w:val="0"/>
        </w:rPr>
      </w:pPr>
      <w:r w:rsidRPr="1E2FB884" w:rsidR="6CF00D63">
        <w:rPr>
          <w:rFonts w:ascii="Calibri" w:hAnsi="Calibri" w:eastAsia="Calibri" w:cs="Calibri"/>
          <w:b w:val="0"/>
          <w:bCs w:val="0"/>
        </w:rPr>
        <w:t>All y</w:t>
      </w:r>
      <w:r w:rsidRPr="1E2FB884" w:rsidR="5FDE6304">
        <w:rPr>
          <w:rFonts w:ascii="Calibri" w:hAnsi="Calibri" w:eastAsia="Calibri" w:cs="Calibri"/>
          <w:b w:val="0"/>
          <w:bCs w:val="0"/>
        </w:rPr>
        <w:t xml:space="preserve">our responses </w:t>
      </w:r>
      <w:r w:rsidRPr="1E2FB884" w:rsidR="5FDE6304">
        <w:rPr>
          <w:rFonts w:ascii="Calibri" w:hAnsi="Calibri" w:eastAsia="Calibri" w:cs="Calibri"/>
          <w:b w:val="0"/>
          <w:bCs w:val="0"/>
        </w:rPr>
        <w:t>will be anonymized and securely stored.</w:t>
      </w:r>
      <w:r w:rsidRPr="1E2FB884" w:rsidR="153B2077">
        <w:rPr>
          <w:rFonts w:ascii="Calibri" w:hAnsi="Calibri" w:eastAsia="Calibri" w:cs="Calibri"/>
          <w:b w:val="0"/>
          <w:bCs w:val="0"/>
        </w:rPr>
        <w:t xml:space="preserve"> </w:t>
      </w:r>
      <w:r w:rsidRPr="1E2FB884" w:rsidR="5FDE6304">
        <w:rPr>
          <w:rFonts w:ascii="Calibri" w:hAnsi="Calibri" w:eastAsia="Calibri" w:cs="Calibri"/>
          <w:b w:val="0"/>
          <w:bCs w:val="0"/>
        </w:rPr>
        <w:t>Participation is voluntary, and you may withdraw at any time without penalty.</w:t>
      </w:r>
      <w:r w:rsidRPr="1E2FB884" w:rsidR="3895D389">
        <w:rPr>
          <w:rFonts w:ascii="Calibri" w:hAnsi="Calibri" w:eastAsia="Calibri" w:cs="Calibri"/>
          <w:b w:val="0"/>
          <w:bCs w:val="0"/>
        </w:rPr>
        <w:t xml:space="preserve"> </w:t>
      </w:r>
      <w:r w:rsidRPr="1E2FB884" w:rsidR="5FDE6304">
        <w:rPr>
          <w:rFonts w:ascii="Calibri" w:hAnsi="Calibri" w:eastAsia="Calibri" w:cs="Calibri"/>
          <w:b w:val="0"/>
          <w:bCs w:val="0"/>
        </w:rPr>
        <w:t xml:space="preserve">If you have any questions or require </w:t>
      </w:r>
      <w:r w:rsidRPr="1E2FB884" w:rsidR="5FDE6304">
        <w:rPr>
          <w:rFonts w:ascii="Calibri" w:hAnsi="Calibri" w:eastAsia="Calibri" w:cs="Calibri"/>
          <w:b w:val="0"/>
          <w:bCs w:val="0"/>
        </w:rPr>
        <w:t>assistance</w:t>
      </w:r>
      <w:r w:rsidRPr="1E2FB884" w:rsidR="5FDE6304">
        <w:rPr>
          <w:rFonts w:ascii="Calibri" w:hAnsi="Calibri" w:eastAsia="Calibri" w:cs="Calibri"/>
          <w:b w:val="0"/>
          <w:bCs w:val="0"/>
        </w:rPr>
        <w:t xml:space="preserve"> during the study, you can contact the research team using</w:t>
      </w:r>
      <w:r w:rsidRPr="1E2FB884" w:rsidR="18B9D2C6">
        <w:rPr>
          <w:rFonts w:ascii="Calibri" w:hAnsi="Calibri" w:eastAsia="Calibri" w:cs="Calibri"/>
          <w:b w:val="0"/>
          <w:bCs w:val="0"/>
        </w:rPr>
        <w:t xml:space="preserve"> </w:t>
      </w:r>
      <w:r w:rsidRPr="1E2FB884" w:rsidR="5FDE6304">
        <w:rPr>
          <w:rFonts w:ascii="Calibri" w:hAnsi="Calibri" w:eastAsia="Calibri" w:cs="Calibri"/>
          <w:b w:val="0"/>
          <w:bCs w:val="0"/>
        </w:rPr>
        <w:t>the information provided.</w:t>
      </w:r>
    </w:p>
    <w:p w:rsidR="00046AEE" w:rsidP="1E2FB884" w:rsidRDefault="00925831" w14:paraId="72D1BB5B" w14:textId="77777777">
      <w:pPr>
        <w:shd w:val="clear" w:color="auto" w:fill="E6E6E6"/>
        <w:spacing w:before="240" w:after="200" w:line="276" w:lineRule="auto"/>
        <w:jc w:val="left"/>
        <w:rPr>
          <w:rFonts w:ascii="Calibri" w:hAnsi="Calibri" w:eastAsia="Calibri" w:cs="Calibri"/>
          <w:sz w:val="24"/>
          <w:szCs w:val="24"/>
        </w:rPr>
      </w:pPr>
      <w:r w:rsidRPr="1E2FB884" w:rsidR="1B66B277">
        <w:rPr>
          <w:rFonts w:ascii="Calibri" w:hAnsi="Calibri" w:eastAsia="Calibri" w:cs="Calibri"/>
          <w:sz w:val="24"/>
          <w:szCs w:val="24"/>
        </w:rPr>
        <w:t>ARE THERE ANY RISKS/INCONVENIENCE?</w:t>
      </w:r>
    </w:p>
    <w:p w:rsidR="5E403657" w:rsidP="1E2FB884" w:rsidRDefault="5E403657" w14:paraId="7295172C" w14:textId="0358EC92">
      <w:pPr>
        <w:spacing w:after="120" w:line="276" w:lineRule="auto"/>
        <w:jc w:val="left"/>
        <w:rPr>
          <w:rFonts w:ascii="Calibri" w:hAnsi="Calibri" w:eastAsia="Calibri" w:cs="Calibri"/>
          <w:color w:val="FF0000"/>
        </w:rPr>
      </w:pPr>
      <w:r w:rsidRPr="1E2FB884" w:rsidR="222795CF">
        <w:rPr>
          <w:rFonts w:ascii="Calibri" w:hAnsi="Calibri" w:eastAsia="Calibri" w:cs="Calibri"/>
          <w:color w:val="000000" w:themeColor="text1" w:themeTint="FF" w:themeShade="FF"/>
        </w:rPr>
        <w:t>Yes, t</w:t>
      </w:r>
      <w:r w:rsidRPr="1E2FB884" w:rsidR="00EE7E21">
        <w:rPr>
          <w:rFonts w:ascii="Calibri" w:hAnsi="Calibri" w:eastAsia="Calibri" w:cs="Calibri"/>
          <w:color w:val="000000" w:themeColor="text1" w:themeTint="FF" w:themeShade="FF"/>
        </w:rPr>
        <w:t xml:space="preserve">here are minor risks of discomfort and/or inconvenience </w:t>
      </w:r>
      <w:r w:rsidRPr="1E2FB884" w:rsidR="00EE7E21">
        <w:rPr>
          <w:rFonts w:ascii="Calibri" w:hAnsi="Calibri" w:eastAsia="Calibri" w:cs="Calibri"/>
          <w:color w:val="000000" w:themeColor="text1" w:themeTint="FF" w:themeShade="FF"/>
        </w:rPr>
        <w:t xml:space="preserve">in </w:t>
      </w:r>
      <w:r w:rsidRPr="1E2FB884" w:rsidR="00EE7E21">
        <w:rPr>
          <w:rFonts w:ascii="Calibri" w:hAnsi="Calibri" w:eastAsia="Calibri" w:cs="Calibri"/>
          <w:color w:val="000000" w:themeColor="text1" w:themeTint="FF" w:themeShade="FF"/>
        </w:rPr>
        <w:t>these studies</w:t>
      </w:r>
      <w:r w:rsidRPr="1E2FB884" w:rsidR="00EE7E21">
        <w:rPr>
          <w:rFonts w:ascii="Calibri" w:hAnsi="Calibri" w:eastAsia="Calibri" w:cs="Calibri"/>
          <w:color w:val="000000" w:themeColor="text1" w:themeTint="FF" w:themeShade="FF"/>
        </w:rPr>
        <w:t xml:space="preserve">. </w:t>
      </w:r>
      <w:r w:rsidRPr="1E2FB884" w:rsidR="0AA96C38">
        <w:rPr>
          <w:rFonts w:ascii="Calibri" w:hAnsi="Calibri" w:eastAsia="Calibri" w:cs="Calibri"/>
          <w:color w:val="000000" w:themeColor="text1" w:themeTint="FF" w:themeShade="FF"/>
        </w:rPr>
        <w:t xml:space="preserve"> </w:t>
      </w:r>
      <w:r w:rsidRPr="1E2FB884" w:rsidR="0AA96C38">
        <w:rPr>
          <w:rFonts w:ascii="Calibri" w:hAnsi="Calibri" w:eastAsia="Calibri" w:cs="Calibri"/>
          <w:color w:val="000000" w:themeColor="text1" w:themeTint="FF" w:themeShade="FF"/>
        </w:rPr>
        <w:t>These include;</w:t>
      </w:r>
    </w:p>
    <w:p w:rsidR="052D62A6" w:rsidP="1E2FB884" w:rsidRDefault="052D62A6" w14:paraId="78F61D41" w14:textId="71C51B02">
      <w:pPr>
        <w:pStyle w:val="ListParagraph"/>
        <w:numPr>
          <w:ilvl w:val="0"/>
          <w:numId w:val="4"/>
        </w:numPr>
        <w:spacing w:line="276" w:lineRule="auto"/>
        <w:jc w:val="left"/>
        <w:rPr>
          <w:rFonts w:ascii="Calibri" w:hAnsi="Calibri" w:eastAsia="Calibri" w:cs="Calibri"/>
          <w:color w:val="000000" w:themeColor="text1" w:themeTint="FF" w:themeShade="FF"/>
        </w:rPr>
      </w:pPr>
      <w:r w:rsidRPr="1E2FB884" w:rsidR="0AA96C38">
        <w:rPr>
          <w:rFonts w:ascii="Calibri" w:hAnsi="Calibri" w:eastAsia="Calibri" w:cs="Calibri"/>
          <w:color w:val="000000" w:themeColor="text1" w:themeTint="FF" w:themeShade="FF"/>
        </w:rPr>
        <w:t>Emotional discomfort</w:t>
      </w:r>
      <w:r w:rsidRPr="1E2FB884" w:rsidR="6E775061">
        <w:rPr>
          <w:rFonts w:ascii="Calibri" w:hAnsi="Calibri" w:eastAsia="Calibri" w:cs="Calibri"/>
          <w:color w:val="000000" w:themeColor="text1" w:themeTint="FF" w:themeShade="FF"/>
        </w:rPr>
        <w:t xml:space="preserve"> – </w:t>
      </w:r>
      <w:r w:rsidRPr="1E2FB884" w:rsidR="0AA96C38">
        <w:rPr>
          <w:rFonts w:ascii="Calibri" w:hAnsi="Calibri" w:eastAsia="Calibri" w:cs="Calibri"/>
          <w:color w:val="000000" w:themeColor="text1" w:themeTint="FF" w:themeShade="FF"/>
        </w:rPr>
        <w:t>The DASS-10 questionnaire includes questions about stress,</w:t>
      </w:r>
      <w:r w:rsidRPr="1E2FB884" w:rsidR="4213376B">
        <w:rPr>
          <w:rFonts w:ascii="Calibri" w:hAnsi="Calibri" w:eastAsia="Calibri" w:cs="Calibri"/>
          <w:color w:val="000000" w:themeColor="text1" w:themeTint="FF" w:themeShade="FF"/>
        </w:rPr>
        <w:t xml:space="preserve"> </w:t>
      </w:r>
      <w:r w:rsidRPr="1E2FB884" w:rsidR="0AA96C38">
        <w:rPr>
          <w:rFonts w:ascii="Calibri" w:hAnsi="Calibri" w:eastAsia="Calibri" w:cs="Calibri"/>
          <w:color w:val="000000" w:themeColor="text1" w:themeTint="FF" w:themeShade="FF"/>
        </w:rPr>
        <w:t>anxiety, and depression that may prompt you to reflect on your emotional well-being,</w:t>
      </w:r>
      <w:r w:rsidRPr="1E2FB884" w:rsidR="497B8C2E">
        <w:rPr>
          <w:rFonts w:ascii="Calibri" w:hAnsi="Calibri" w:eastAsia="Calibri" w:cs="Calibri"/>
          <w:color w:val="000000" w:themeColor="text1" w:themeTint="FF" w:themeShade="FF"/>
        </w:rPr>
        <w:t xml:space="preserve"> </w:t>
      </w:r>
      <w:r w:rsidRPr="1E2FB884" w:rsidR="0AA96C38">
        <w:rPr>
          <w:rFonts w:ascii="Calibri" w:hAnsi="Calibri" w:eastAsia="Calibri" w:cs="Calibri"/>
          <w:color w:val="000000" w:themeColor="text1" w:themeTint="FF" w:themeShade="FF"/>
        </w:rPr>
        <w:t>which could lead to mild emotional discomfort.</w:t>
      </w:r>
      <w:r w:rsidRPr="1E2FB884" w:rsidR="409037C0">
        <w:rPr>
          <w:rFonts w:ascii="Calibri" w:hAnsi="Calibri" w:eastAsia="Calibri" w:cs="Calibri"/>
          <w:color w:val="000000" w:themeColor="text1" w:themeTint="FF" w:themeShade="FF"/>
        </w:rPr>
        <w:t xml:space="preserve"> </w:t>
      </w:r>
      <w:ins w:author="Matt Davidson" w:date="2025-02-25T03:05:47.316Z" w:id="1094747590">
        <w:r w:rsidRPr="1E2FB884" w:rsidR="031C8FBE">
          <w:rPr>
            <w:rFonts w:ascii="Calibri" w:hAnsi="Calibri" w:eastAsia="Calibri" w:cs="Calibri"/>
            <w:color w:val="000000" w:themeColor="text1" w:themeTint="FF" w:themeShade="FF"/>
          </w:rPr>
          <w:t>This questionnaire will not be used as a diagnostic test of mental illness.</w:t>
        </w:r>
      </w:ins>
    </w:p>
    <w:p w:rsidR="052D62A6" w:rsidP="1E2FB884" w:rsidRDefault="052D62A6" w14:paraId="7BC61AC3" w14:textId="31F9DB07">
      <w:pPr>
        <w:pStyle w:val="ListParagraph"/>
        <w:numPr>
          <w:ilvl w:val="0"/>
          <w:numId w:val="4"/>
        </w:numPr>
        <w:spacing w:line="276" w:lineRule="auto"/>
        <w:jc w:val="left"/>
        <w:rPr>
          <w:rFonts w:ascii="Calibri" w:hAnsi="Calibri" w:eastAsia="Calibri" w:cs="Calibri"/>
          <w:color w:val="000000" w:themeColor="text1" w:themeTint="FF" w:themeShade="FF"/>
        </w:rPr>
      </w:pPr>
      <w:r w:rsidRPr="1E2FB884" w:rsidR="0AA96C38">
        <w:rPr>
          <w:rFonts w:ascii="Calibri" w:hAnsi="Calibri" w:eastAsia="Calibri" w:cs="Calibri"/>
          <w:color w:val="000000" w:themeColor="text1" w:themeTint="FF" w:themeShade="FF"/>
        </w:rPr>
        <w:t>Fatigue and Eye strain</w:t>
      </w:r>
      <w:r w:rsidRPr="1E2FB884" w:rsidR="2A46214B">
        <w:rPr>
          <w:rFonts w:ascii="Calibri" w:hAnsi="Calibri" w:eastAsia="Calibri" w:cs="Calibri"/>
          <w:color w:val="000000" w:themeColor="text1" w:themeTint="FF" w:themeShade="FF"/>
        </w:rPr>
        <w:t xml:space="preserve"> –</w:t>
      </w:r>
      <w:r w:rsidRPr="1E2FB884" w:rsidR="0AA96C38">
        <w:rPr>
          <w:rFonts w:ascii="Calibri" w:hAnsi="Calibri" w:eastAsia="Calibri" w:cs="Calibri"/>
          <w:color w:val="000000" w:themeColor="text1" w:themeTint="FF" w:themeShade="FF"/>
        </w:rPr>
        <w:t xml:space="preserve"> </w:t>
      </w:r>
      <w:r w:rsidRPr="1E2FB884" w:rsidR="7C24F2C1">
        <w:rPr>
          <w:rFonts w:ascii="Calibri" w:hAnsi="Calibri" w:eastAsia="Calibri" w:cs="Calibri"/>
          <w:color w:val="000000" w:themeColor="text1" w:themeTint="FF" w:themeShade="FF"/>
        </w:rPr>
        <w:t xml:space="preserve">you may </w:t>
      </w:r>
      <w:r w:rsidRPr="1E2FB884" w:rsidR="0AA96C38">
        <w:rPr>
          <w:rFonts w:ascii="Calibri" w:hAnsi="Calibri" w:eastAsia="Calibri" w:cs="Calibri"/>
          <w:color w:val="000000" w:themeColor="text1" w:themeTint="FF" w:themeShade="FF"/>
        </w:rPr>
        <w:t>experience mild fatigue or eye strain while</w:t>
      </w:r>
      <w:r w:rsidRPr="1E2FB884" w:rsidR="1FAC08AE">
        <w:rPr>
          <w:rFonts w:ascii="Calibri" w:hAnsi="Calibri" w:eastAsia="Calibri" w:cs="Calibri"/>
          <w:color w:val="000000" w:themeColor="text1" w:themeTint="FF" w:themeShade="FF"/>
        </w:rPr>
        <w:t xml:space="preserve"> </w:t>
      </w:r>
      <w:r w:rsidRPr="1E2FB884" w:rsidR="0AA96C38">
        <w:rPr>
          <w:rFonts w:ascii="Calibri" w:hAnsi="Calibri" w:eastAsia="Calibri" w:cs="Calibri"/>
          <w:color w:val="000000" w:themeColor="text1" w:themeTint="FF" w:themeShade="FF"/>
        </w:rPr>
        <w:t xml:space="preserve">completing the experimental tasks due to </w:t>
      </w:r>
      <w:r w:rsidRPr="1E2FB884" w:rsidR="482CE636">
        <w:rPr>
          <w:rFonts w:ascii="Calibri" w:hAnsi="Calibri" w:eastAsia="Calibri" w:cs="Calibri"/>
          <w:color w:val="000000" w:themeColor="text1" w:themeTint="FF" w:themeShade="FF"/>
        </w:rPr>
        <w:t xml:space="preserve">the </w:t>
      </w:r>
      <w:r w:rsidRPr="1E2FB884" w:rsidR="0AA96C38">
        <w:rPr>
          <w:rFonts w:ascii="Calibri" w:hAnsi="Calibri" w:eastAsia="Calibri" w:cs="Calibri"/>
          <w:color w:val="000000" w:themeColor="text1" w:themeTint="FF" w:themeShade="FF"/>
        </w:rPr>
        <w:t>need to focus on visual</w:t>
      </w:r>
      <w:r w:rsidRPr="1E2FB884" w:rsidR="6B2FB59C">
        <w:rPr>
          <w:rFonts w:ascii="Calibri" w:hAnsi="Calibri" w:eastAsia="Calibri" w:cs="Calibri"/>
          <w:color w:val="000000" w:themeColor="text1" w:themeTint="FF" w:themeShade="FF"/>
        </w:rPr>
        <w:t xml:space="preserve"> </w:t>
      </w:r>
      <w:r w:rsidRPr="1E2FB884" w:rsidR="0AA96C38">
        <w:rPr>
          <w:rFonts w:ascii="Calibri" w:hAnsi="Calibri" w:eastAsia="Calibri" w:cs="Calibri"/>
          <w:color w:val="000000" w:themeColor="text1" w:themeTint="FF" w:themeShade="FF"/>
        </w:rPr>
        <w:t>stimuli. This is expected to be minimal,</w:t>
      </w:r>
      <w:r w:rsidRPr="1E2FB884" w:rsidR="528988C1">
        <w:rPr>
          <w:rFonts w:ascii="Calibri" w:hAnsi="Calibri" w:eastAsia="Calibri" w:cs="Calibri"/>
          <w:color w:val="000000" w:themeColor="text1" w:themeTint="FF" w:themeShade="FF"/>
        </w:rPr>
        <w:t xml:space="preserve"> </w:t>
      </w:r>
      <w:r w:rsidRPr="1E2FB884" w:rsidR="528988C1">
        <w:rPr>
          <w:rFonts w:ascii="Calibri" w:hAnsi="Calibri" w:eastAsia="Calibri" w:cs="Calibri"/>
          <w:color w:val="000000" w:themeColor="text1" w:themeTint="FF" w:themeShade="FF"/>
        </w:rPr>
        <w:t>yet</w:t>
      </w:r>
      <w:r w:rsidRPr="1E2FB884" w:rsidR="0AA96C38">
        <w:rPr>
          <w:rFonts w:ascii="Calibri" w:hAnsi="Calibri" w:eastAsia="Calibri" w:cs="Calibri"/>
          <w:color w:val="000000" w:themeColor="text1" w:themeTint="FF" w:themeShade="FF"/>
        </w:rPr>
        <w:t xml:space="preserve"> if</w:t>
      </w:r>
      <w:r w:rsidRPr="1E2FB884" w:rsidR="2A89DA43">
        <w:rPr>
          <w:rFonts w:ascii="Calibri" w:hAnsi="Calibri" w:eastAsia="Calibri" w:cs="Calibri"/>
          <w:color w:val="000000" w:themeColor="text1" w:themeTint="FF" w:themeShade="FF"/>
        </w:rPr>
        <w:t xml:space="preserve"> </w:t>
      </w:r>
      <w:r w:rsidRPr="1E2FB884" w:rsidR="44C13EE9">
        <w:rPr>
          <w:rFonts w:ascii="Calibri" w:hAnsi="Calibri" w:eastAsia="Calibri" w:cs="Calibri"/>
          <w:color w:val="000000" w:themeColor="text1" w:themeTint="FF" w:themeShade="FF"/>
        </w:rPr>
        <w:t>necessary,</w:t>
      </w:r>
      <w:r w:rsidRPr="1E2FB884" w:rsidR="0AA96C38">
        <w:rPr>
          <w:rFonts w:ascii="Calibri" w:hAnsi="Calibri" w:eastAsia="Calibri" w:cs="Calibri"/>
          <w:color w:val="000000" w:themeColor="text1" w:themeTint="FF" w:themeShade="FF"/>
        </w:rPr>
        <w:t xml:space="preserve"> please take a quick break from staring at the screen and look at something far</w:t>
      </w:r>
      <w:r w:rsidRPr="1E2FB884" w:rsidR="6605DFD6">
        <w:rPr>
          <w:rFonts w:ascii="Calibri" w:hAnsi="Calibri" w:eastAsia="Calibri" w:cs="Calibri"/>
          <w:color w:val="000000" w:themeColor="text1" w:themeTint="FF" w:themeShade="FF"/>
        </w:rPr>
        <w:t xml:space="preserve"> </w:t>
      </w:r>
      <w:r w:rsidRPr="1E2FB884" w:rsidR="0AA96C38">
        <w:rPr>
          <w:rFonts w:ascii="Calibri" w:hAnsi="Calibri" w:eastAsia="Calibri" w:cs="Calibri"/>
          <w:color w:val="000000" w:themeColor="text1" w:themeTint="FF" w:themeShade="FF"/>
        </w:rPr>
        <w:t>away to relax</w:t>
      </w:r>
      <w:r w:rsidRPr="1E2FB884" w:rsidR="07A38FFA">
        <w:rPr>
          <w:rFonts w:ascii="Calibri" w:hAnsi="Calibri" w:eastAsia="Calibri" w:cs="Calibri"/>
          <w:color w:val="000000" w:themeColor="text1" w:themeTint="FF" w:themeShade="FF"/>
        </w:rPr>
        <w:t>.</w:t>
      </w:r>
    </w:p>
    <w:p w:rsidR="755C8FA4" w:rsidP="1E2FB884" w:rsidRDefault="755C8FA4" w14:paraId="42F8C0FB" w14:textId="14B4E4BF">
      <w:pPr>
        <w:pStyle w:val="Normal"/>
        <w:spacing w:line="276" w:lineRule="auto"/>
        <w:ind w:left="0"/>
        <w:jc w:val="left"/>
        <w:rPr>
          <w:rFonts w:ascii="Calibri" w:hAnsi="Calibri" w:eastAsia="Calibri" w:cs="Calibri"/>
          <w:color w:val="000000" w:themeColor="text1" w:themeTint="FF" w:themeShade="FF"/>
        </w:rPr>
      </w:pPr>
    </w:p>
    <w:p w:rsidR="052D62A6" w:rsidP="1E2FB884" w:rsidRDefault="052D62A6" w14:paraId="1664554B" w14:textId="4B0BA113">
      <w:pPr>
        <w:pStyle w:val="Normal"/>
        <w:spacing w:line="276" w:lineRule="auto"/>
        <w:ind w:left="0"/>
        <w:jc w:val="left"/>
      </w:pPr>
      <w:r w:rsidRPr="1E2FB884" w:rsidR="0AA96C38">
        <w:rPr>
          <w:rFonts w:ascii="Calibri" w:hAnsi="Calibri" w:eastAsia="Calibri" w:cs="Calibri"/>
          <w:color w:val="000000" w:themeColor="text1" w:themeTint="FF" w:themeShade="FF"/>
        </w:rPr>
        <w:t>Please be aware that you have the right to refuse to answer any questions, and you are free to</w:t>
      </w:r>
    </w:p>
    <w:p w:rsidR="052D62A6" w:rsidP="1E2FB884" w:rsidRDefault="052D62A6" w14:paraId="128C006A" w14:textId="07E94BF3">
      <w:pPr>
        <w:pStyle w:val="Normal"/>
        <w:spacing w:line="276" w:lineRule="auto"/>
        <w:jc w:val="left"/>
      </w:pPr>
      <w:r w:rsidRPr="1E2FB884" w:rsidR="0AA96C38">
        <w:rPr>
          <w:rFonts w:ascii="Calibri" w:hAnsi="Calibri" w:eastAsia="Calibri" w:cs="Calibri"/>
          <w:color w:val="000000" w:themeColor="text1" w:themeTint="FF" w:themeShade="FF"/>
        </w:rPr>
        <w:t>discontinue participation at any point in the research without giving any reason and without any</w:t>
      </w:r>
    </w:p>
    <w:p w:rsidR="052D62A6" w:rsidP="1E2FB884" w:rsidRDefault="052D62A6" w14:paraId="629207A7" w14:textId="163E9F8E">
      <w:pPr>
        <w:pStyle w:val="Normal"/>
        <w:spacing w:line="276" w:lineRule="auto"/>
        <w:jc w:val="left"/>
        <w:rPr>
          <w:rFonts w:ascii="Calibri" w:hAnsi="Calibri" w:eastAsia="Calibri" w:cs="Calibri"/>
          <w:color w:val="000000" w:themeColor="text1" w:themeTint="FF" w:themeShade="FF"/>
        </w:rPr>
      </w:pPr>
      <w:r w:rsidRPr="1E2FB884" w:rsidR="0AA96C38">
        <w:rPr>
          <w:rFonts w:ascii="Calibri" w:hAnsi="Calibri" w:eastAsia="Calibri" w:cs="Calibri"/>
          <w:color w:val="000000" w:themeColor="text1" w:themeTint="FF" w:themeShade="FF"/>
        </w:rPr>
        <w:t>consequences.</w:t>
      </w:r>
    </w:p>
    <w:p w:rsidR="755C8FA4" w:rsidP="1E2FB884" w:rsidRDefault="755C8FA4" w14:paraId="78C7529B" w14:textId="294BF60F">
      <w:pPr>
        <w:pStyle w:val="Normal"/>
        <w:spacing w:line="276" w:lineRule="auto"/>
        <w:jc w:val="left"/>
      </w:pPr>
      <w:r>
        <w:br/>
      </w:r>
      <w:r w:rsidRPr="1E2FB884" w:rsidR="0AA96C38">
        <w:rPr>
          <w:rFonts w:ascii="Calibri" w:hAnsi="Calibri" w:eastAsia="Calibri" w:cs="Calibri"/>
          <w:color w:val="000000" w:themeColor="text1" w:themeTint="FF" w:themeShade="FF"/>
        </w:rPr>
        <w:t>If you experience any feelings of distress or discomfort for any reason, please contact your</w:t>
      </w:r>
    </w:p>
    <w:p w:rsidR="052D62A6" w:rsidP="1E2FB884" w:rsidRDefault="052D62A6" w14:paraId="72B496B1" w14:textId="018F2F45">
      <w:pPr>
        <w:pStyle w:val="Normal"/>
        <w:spacing w:line="276" w:lineRule="auto"/>
        <w:jc w:val="left"/>
      </w:pPr>
      <w:r w:rsidRPr="1E2FB884" w:rsidR="0AA96C38">
        <w:rPr>
          <w:rFonts w:ascii="Calibri" w:hAnsi="Calibri" w:eastAsia="Calibri" w:cs="Calibri"/>
          <w:color w:val="000000" w:themeColor="text1" w:themeTint="FF" w:themeShade="FF"/>
        </w:rPr>
        <w:t>General Practitioner to seek advice. UTS students also have access to the confidential UTS</w:t>
      </w:r>
    </w:p>
    <w:p w:rsidR="052D62A6" w:rsidP="1E2FB884" w:rsidRDefault="052D62A6" w14:paraId="0961F02F" w14:textId="4F8AEE89">
      <w:pPr>
        <w:pStyle w:val="Normal"/>
        <w:spacing w:line="276" w:lineRule="auto"/>
        <w:jc w:val="left"/>
      </w:pPr>
      <w:r w:rsidRPr="1E2FB884" w:rsidR="0AA96C38">
        <w:rPr>
          <w:rFonts w:ascii="Calibri" w:hAnsi="Calibri" w:eastAsia="Calibri" w:cs="Calibri"/>
          <w:color w:val="000000" w:themeColor="text1" w:themeTint="FF" w:themeShade="FF"/>
        </w:rPr>
        <w:t>Counselling service 9514 1177.</w:t>
      </w:r>
    </w:p>
    <w:p w:rsidR="755C8FA4" w:rsidP="1E2FB884" w:rsidRDefault="755C8FA4" w14:paraId="3235B036" w14:textId="13580146">
      <w:pPr>
        <w:pStyle w:val="Normal"/>
        <w:spacing w:line="276" w:lineRule="auto"/>
        <w:jc w:val="left"/>
      </w:pPr>
      <w:r>
        <w:br/>
      </w:r>
      <w:r w:rsidRPr="1E2FB884" w:rsidR="0AA96C38">
        <w:rPr>
          <w:rFonts w:ascii="Calibri" w:hAnsi="Calibri" w:eastAsia="Calibri" w:cs="Calibri"/>
          <w:color w:val="000000" w:themeColor="text1" w:themeTint="FF" w:themeShade="FF"/>
        </w:rPr>
        <w:t xml:space="preserve">If you are experiencing an emergency or mental health crisis, the following </w:t>
      </w:r>
      <w:r w:rsidRPr="1E2FB884" w:rsidR="06E4291F">
        <w:rPr>
          <w:rFonts w:ascii="Calibri" w:hAnsi="Calibri" w:eastAsia="Calibri" w:cs="Calibri"/>
          <w:color w:val="000000" w:themeColor="text1" w:themeTint="FF" w:themeShade="FF"/>
        </w:rPr>
        <w:t>24-hour</w:t>
      </w:r>
      <w:r w:rsidRPr="1E2FB884" w:rsidR="0AA96C38">
        <w:rPr>
          <w:rFonts w:ascii="Calibri" w:hAnsi="Calibri" w:eastAsia="Calibri" w:cs="Calibri"/>
          <w:color w:val="000000" w:themeColor="text1" w:themeTint="FF" w:themeShade="FF"/>
        </w:rPr>
        <w:t xml:space="preserve"> helplines are</w:t>
      </w:r>
    </w:p>
    <w:p w:rsidR="052D62A6" w:rsidP="1E2FB884" w:rsidRDefault="052D62A6" w14:paraId="470B2DC1" w14:textId="5E34F4C9">
      <w:pPr>
        <w:pStyle w:val="Normal"/>
        <w:spacing w:line="276" w:lineRule="auto"/>
        <w:jc w:val="left"/>
        <w:rPr>
          <w:rFonts w:ascii="Calibri" w:hAnsi="Calibri" w:eastAsia="Calibri" w:cs="Calibri"/>
          <w:color w:val="000000" w:themeColor="text1" w:themeTint="FF" w:themeShade="FF"/>
        </w:rPr>
      </w:pPr>
      <w:r w:rsidRPr="1E2FB884" w:rsidR="0AA96C38">
        <w:rPr>
          <w:rFonts w:ascii="Calibri" w:hAnsi="Calibri" w:eastAsia="Calibri" w:cs="Calibri"/>
          <w:color w:val="000000" w:themeColor="text1" w:themeTint="FF" w:themeShade="FF"/>
        </w:rPr>
        <w:t>available for support within Australia:</w:t>
      </w:r>
      <w:r>
        <w:br/>
      </w:r>
    </w:p>
    <w:p w:rsidR="052D62A6" w:rsidP="1E2FB884" w:rsidRDefault="052D62A6" w14:paraId="0A79635D" w14:textId="2D703488">
      <w:pPr>
        <w:pStyle w:val="Normal"/>
        <w:spacing w:line="276" w:lineRule="auto"/>
        <w:jc w:val="left"/>
      </w:pPr>
      <w:r w:rsidRPr="1E2FB884" w:rsidR="0AA96C38">
        <w:rPr>
          <w:rFonts w:ascii="Calibri" w:hAnsi="Calibri" w:eastAsia="Calibri" w:cs="Calibri"/>
          <w:color w:val="000000" w:themeColor="text1" w:themeTint="FF" w:themeShade="FF"/>
        </w:rPr>
        <w:t>1. Lifeline: 13 11 14</w:t>
      </w:r>
    </w:p>
    <w:p w:rsidR="052D62A6" w:rsidP="1E2FB884" w:rsidRDefault="052D62A6" w14:paraId="5BF7B530" w14:textId="22F8F234">
      <w:pPr>
        <w:pStyle w:val="Normal"/>
        <w:spacing w:line="276" w:lineRule="auto"/>
        <w:jc w:val="left"/>
      </w:pPr>
      <w:r w:rsidRPr="1E2FB884" w:rsidR="0AA96C38">
        <w:rPr>
          <w:rFonts w:ascii="Calibri" w:hAnsi="Calibri" w:eastAsia="Calibri" w:cs="Calibri"/>
          <w:color w:val="000000" w:themeColor="text1" w:themeTint="FF" w:themeShade="FF"/>
        </w:rPr>
        <w:t>2. NSW Mental Health Line: 1800 011 511</w:t>
      </w:r>
    </w:p>
    <w:p w:rsidR="052D62A6" w:rsidP="1E2FB884" w:rsidRDefault="052D62A6" w14:paraId="6EBC3A87" w14:textId="32CFE86D">
      <w:pPr>
        <w:pStyle w:val="Normal"/>
        <w:spacing w:line="276" w:lineRule="auto"/>
        <w:jc w:val="left"/>
        <w:rPr>
          <w:rFonts w:ascii="Calibri" w:hAnsi="Calibri" w:eastAsia="Calibri" w:cs="Calibri"/>
          <w:color w:val="000000" w:themeColor="text1" w:themeTint="FF" w:themeShade="FF"/>
        </w:rPr>
      </w:pPr>
      <w:r w:rsidRPr="1E2FB884" w:rsidR="0AA96C38">
        <w:rPr>
          <w:rFonts w:ascii="Calibri" w:hAnsi="Calibri" w:eastAsia="Calibri" w:cs="Calibri"/>
          <w:color w:val="000000" w:themeColor="text1" w:themeTint="FF" w:themeShade="FF"/>
        </w:rPr>
        <w:t>3. In an emergency call 000</w:t>
      </w:r>
      <w:r>
        <w:br/>
      </w:r>
    </w:p>
    <w:p w:rsidR="052D62A6" w:rsidP="1E2FB884" w:rsidRDefault="052D62A6" w14:paraId="39114DAC" w14:textId="35C3DD47">
      <w:pPr>
        <w:pStyle w:val="Normal"/>
        <w:spacing w:line="276" w:lineRule="auto"/>
        <w:jc w:val="left"/>
      </w:pPr>
      <w:r w:rsidRPr="1E2FB884" w:rsidR="0AA96C38">
        <w:rPr>
          <w:rFonts w:ascii="Calibri" w:hAnsi="Calibri" w:eastAsia="Calibri" w:cs="Calibri"/>
          <w:color w:val="000000" w:themeColor="text1" w:themeTint="FF" w:themeShade="FF"/>
        </w:rPr>
        <w:t>If you are outside of Australia, you should contact your local mental health crisis service,</w:t>
      </w:r>
    </w:p>
    <w:p w:rsidR="052D62A6" w:rsidP="1E2FB884" w:rsidRDefault="052D62A6" w14:paraId="3BF1090B" w14:textId="157D5B54">
      <w:pPr>
        <w:pStyle w:val="Normal"/>
        <w:spacing w:line="276" w:lineRule="auto"/>
        <w:jc w:val="left"/>
      </w:pPr>
      <w:r w:rsidRPr="1E2FB884" w:rsidR="0AA96C38">
        <w:rPr>
          <w:rFonts w:ascii="Calibri" w:hAnsi="Calibri" w:eastAsia="Calibri" w:cs="Calibri"/>
          <w:color w:val="000000" w:themeColor="text1" w:themeTint="FF" w:themeShade="FF"/>
        </w:rPr>
        <w:t>www.befrienders.org, or if available, your primary care practitioner.</w:t>
      </w:r>
    </w:p>
    <w:p w:rsidR="00046AEE" w:rsidP="1E2FB884" w:rsidRDefault="00925831" w14:paraId="20B277AF" w14:textId="77777777">
      <w:pPr>
        <w:shd w:val="clear" w:color="auto" w:fill="E6E6E6"/>
        <w:spacing w:before="240" w:after="200" w:line="276" w:lineRule="auto"/>
        <w:jc w:val="left"/>
        <w:rPr>
          <w:rFonts w:ascii="Calibri" w:hAnsi="Calibri" w:eastAsia="Calibri" w:cs="Calibri"/>
          <w:sz w:val="24"/>
          <w:szCs w:val="24"/>
        </w:rPr>
      </w:pPr>
      <w:r w:rsidRPr="1E2FB884" w:rsidR="1B66B277">
        <w:rPr>
          <w:rFonts w:ascii="Calibri" w:hAnsi="Calibri" w:eastAsia="Calibri" w:cs="Calibri"/>
          <w:sz w:val="24"/>
          <w:szCs w:val="24"/>
        </w:rPr>
        <w:t>DO I HAVE TO TAKE PART IN THIS RESEARCH PROJECT?</w:t>
      </w:r>
    </w:p>
    <w:p w:rsidR="5429C1BD" w:rsidP="1E2FB884" w:rsidRDefault="5429C1BD" w14:paraId="269DE16C" w14:textId="630D7638">
      <w:pPr>
        <w:pStyle w:val="Normal"/>
        <w:spacing w:after="120" w:afterAutospacing="off" w:line="276" w:lineRule="auto"/>
        <w:jc w:val="left"/>
        <w:rPr>
          <w:ins w:author="James Donohoe" w:date="2025-02-28T01:50:11.013Z" w16du:dateUtc="2025-02-28T01:50:11.013Z" w:id="1215913907"/>
          <w:rFonts w:ascii="Calibri" w:hAnsi="Calibri" w:eastAsia="Calibri" w:cs="Calibri"/>
        </w:rPr>
      </w:pPr>
      <w:r w:rsidRPr="5C59AF57" w:rsidR="076C0ABD">
        <w:rPr>
          <w:rFonts w:ascii="Calibri" w:hAnsi="Calibri" w:eastAsia="Calibri" w:cs="Calibri"/>
        </w:rPr>
        <w:t xml:space="preserve">Participation in this study is voluntary. It is completely up to you </w:t>
      </w:r>
      <w:r w:rsidRPr="5C59AF57" w:rsidR="076C0ABD">
        <w:rPr>
          <w:rFonts w:ascii="Calibri" w:hAnsi="Calibri" w:eastAsia="Calibri" w:cs="Calibri"/>
        </w:rPr>
        <w:t xml:space="preserve">whether </w:t>
      </w:r>
      <w:r w:rsidRPr="5C59AF57" w:rsidR="076C0ABD">
        <w:rPr>
          <w:rFonts w:ascii="Calibri" w:hAnsi="Calibri" w:eastAsia="Calibri" w:cs="Calibri"/>
        </w:rPr>
        <w:t>you decide to</w:t>
      </w:r>
      <w:r w:rsidRPr="5C59AF57" w:rsidR="3EE3A1D2">
        <w:rPr>
          <w:rFonts w:ascii="Calibri" w:hAnsi="Calibri" w:eastAsia="Calibri" w:cs="Calibri"/>
        </w:rPr>
        <w:t xml:space="preserve"> </w:t>
      </w:r>
      <w:r w:rsidRPr="5C59AF57" w:rsidR="076C0ABD">
        <w:rPr>
          <w:rFonts w:ascii="Calibri" w:hAnsi="Calibri" w:eastAsia="Calibri" w:cs="Calibri"/>
        </w:rPr>
        <w:t>take part.</w:t>
      </w:r>
      <w:r w:rsidRPr="5C59AF57" w:rsidR="32573CAE">
        <w:rPr>
          <w:rFonts w:ascii="Calibri" w:hAnsi="Calibri" w:eastAsia="Calibri" w:cs="Calibri"/>
        </w:rPr>
        <w:t xml:space="preserve"> </w:t>
      </w:r>
      <w:r w:rsidRPr="5C59AF57" w:rsidR="076C0ABD">
        <w:rPr>
          <w:rFonts w:ascii="Calibri" w:hAnsi="Calibri" w:eastAsia="Calibri" w:cs="Calibri"/>
        </w:rPr>
        <w:t xml:space="preserve">If you decide not to </w:t>
      </w:r>
      <w:r w:rsidRPr="5C59AF57" w:rsidR="076C0ABD">
        <w:rPr>
          <w:rFonts w:ascii="Calibri" w:hAnsi="Calibri" w:eastAsia="Calibri" w:cs="Calibri"/>
        </w:rPr>
        <w:t>participate</w:t>
      </w:r>
      <w:r w:rsidRPr="5C59AF57" w:rsidR="076C0ABD">
        <w:rPr>
          <w:rFonts w:ascii="Calibri" w:hAnsi="Calibri" w:eastAsia="Calibri" w:cs="Calibri"/>
        </w:rPr>
        <w:t>, or to withdraw from the study, it will not affect your relationship</w:t>
      </w:r>
      <w:r w:rsidRPr="5C59AF57" w:rsidR="246C5F33">
        <w:rPr>
          <w:rFonts w:ascii="Calibri" w:hAnsi="Calibri" w:eastAsia="Calibri" w:cs="Calibri"/>
        </w:rPr>
        <w:t xml:space="preserve"> </w:t>
      </w:r>
      <w:bookmarkStart w:name="_Int_I0AGqSws" w:id="1698939305"/>
      <w:r w:rsidRPr="5C59AF57" w:rsidR="076C0ABD">
        <w:rPr>
          <w:rFonts w:ascii="Calibri" w:hAnsi="Calibri" w:eastAsia="Calibri" w:cs="Calibri"/>
        </w:rPr>
        <w:t>with the researchers or the University of Technology Sydney. If you are a UTS student</w:t>
      </w:r>
      <w:r w:rsidRPr="5C59AF57" w:rsidR="6FB2B592">
        <w:rPr>
          <w:rFonts w:ascii="Calibri" w:hAnsi="Calibri" w:eastAsia="Calibri" w:cs="Calibri"/>
        </w:rPr>
        <w:t xml:space="preserve"> </w:t>
      </w:r>
      <w:bookmarkEnd w:id="1698939305"/>
      <w:bookmarkStart w:name="_Int_hMcJqasm" w:id="874017833"/>
      <w:r w:rsidRPr="5C59AF57" w:rsidR="076C0ABD">
        <w:rPr>
          <w:rFonts w:ascii="Calibri" w:hAnsi="Calibri" w:eastAsia="Calibri" w:cs="Calibri"/>
        </w:rPr>
        <w:t>participation or non-participation will have no bearing on student course progression or</w:t>
      </w:r>
      <w:r w:rsidRPr="5C59AF57" w:rsidR="064145CF">
        <w:rPr>
          <w:rFonts w:ascii="Calibri" w:hAnsi="Calibri" w:eastAsia="Calibri" w:cs="Calibri"/>
        </w:rPr>
        <w:t xml:space="preserve"> </w:t>
      </w:r>
      <w:bookmarkEnd w:id="874017833"/>
      <w:bookmarkStart w:name="_Int_1T9VlUKP" w:id="751760917"/>
      <w:r w:rsidRPr="5C59AF57" w:rsidR="076C0ABD">
        <w:rPr>
          <w:rFonts w:ascii="Calibri" w:hAnsi="Calibri" w:eastAsia="Calibri" w:cs="Calibri"/>
        </w:rPr>
        <w:t>assessment.</w:t>
      </w:r>
      <w:bookmarkEnd w:id="751760917"/>
    </w:p>
    <w:p w:rsidR="5C59AF57" w:rsidP="5C59AF57" w:rsidRDefault="5C59AF57" w14:paraId="0BE11115" w14:textId="20AF2E76">
      <w:pPr>
        <w:pStyle w:val="Normal"/>
        <w:spacing w:after="120" w:afterAutospacing="off" w:line="276" w:lineRule="auto"/>
        <w:jc w:val="left"/>
        <w:rPr>
          <w:rFonts w:ascii="Calibri" w:hAnsi="Calibri" w:eastAsia="Calibri" w:cs="Calibri"/>
        </w:rPr>
      </w:pPr>
    </w:p>
    <w:p w:rsidR="00046AEE" w:rsidP="1E2FB884" w:rsidRDefault="00925831" w14:paraId="4D7D0A00" w14:textId="77777777">
      <w:pPr>
        <w:shd w:val="clear" w:color="auto" w:fill="E6E6E6"/>
        <w:spacing w:before="240" w:after="200" w:line="276" w:lineRule="auto"/>
        <w:jc w:val="left"/>
        <w:rPr>
          <w:rFonts w:ascii="Calibri" w:hAnsi="Calibri" w:eastAsia="Calibri" w:cs="Calibri"/>
          <w:sz w:val="24"/>
          <w:szCs w:val="24"/>
        </w:rPr>
      </w:pPr>
      <w:r w:rsidRPr="1E2FB884" w:rsidR="1B66B277">
        <w:rPr>
          <w:rFonts w:ascii="Calibri" w:hAnsi="Calibri" w:eastAsia="Calibri" w:cs="Calibri"/>
          <w:sz w:val="24"/>
          <w:szCs w:val="24"/>
        </w:rPr>
        <w:t>WHAT IF I WITHDRAW FROM THIS RESEARCH PROJECT?</w:t>
      </w:r>
    </w:p>
    <w:p w:rsidR="00046AEE" w:rsidP="1E2FB884" w:rsidRDefault="00046AEE" w14:paraId="5A39BBE3" w14:textId="29BA9E00">
      <w:pPr>
        <w:spacing w:after="120" w:line="276" w:lineRule="auto"/>
        <w:jc w:val="left"/>
        <w:rPr>
          <w:rFonts w:ascii="Calibri" w:hAnsi="Calibri" w:eastAsia="Calibri" w:cs="Calibri"/>
        </w:rPr>
      </w:pPr>
      <w:r w:rsidRPr="1E2FB884" w:rsidR="1B66B277">
        <w:rPr>
          <w:rFonts w:ascii="Calibri" w:hAnsi="Calibri" w:eastAsia="Calibri" w:cs="Calibri"/>
        </w:rPr>
        <w:t xml:space="preserve">If you wish to withdraw from the study once it has started, you can do so at any time by closing the browser window. If you close the browser before completing the study your data will not be included in the analyses. However, if you still wish to receive SONA credit you will need to email </w:t>
      </w:r>
      <w:hyperlink r:id="Rcdbd6fc35b3e469a">
        <w:r w:rsidRPr="1E2FB884" w:rsidR="5C432813">
          <w:rPr>
            <w:rStyle w:val="Hyperlink"/>
            <w:rFonts w:ascii="Calibri" w:hAnsi="Calibri" w:eastAsia="Calibri" w:cs="Calibri"/>
            <w:i w:val="1"/>
            <w:iCs w:val="1"/>
          </w:rPr>
          <w:t>dy</w:t>
        </w:r>
        <w:r w:rsidRPr="1E2FB884" w:rsidR="7BEDFFD8">
          <w:rPr>
            <w:rStyle w:val="Hyperlink"/>
            <w:rFonts w:ascii="Calibri" w:hAnsi="Calibri" w:eastAsia="Calibri" w:cs="Calibri"/>
            <w:i w:val="1"/>
            <w:iCs w:val="1"/>
          </w:rPr>
          <w:t>lan.aloisioshearer@student.uts.edu.au</w:t>
        </w:r>
      </w:hyperlink>
      <w:r w:rsidRPr="1E2FB884" w:rsidR="1B66B277">
        <w:rPr>
          <w:rFonts w:ascii="Calibri" w:hAnsi="Calibri" w:eastAsia="Calibri" w:cs="Calibri"/>
        </w:rPr>
        <w:t xml:space="preserve"> </w:t>
      </w:r>
      <w:ins w:author="Matt Davidson" w:date="2025-02-25T03:06:51.845Z" w:id="309870039">
        <w:r w:rsidRPr="1E2FB884" w:rsidR="60D39AE3">
          <w:rPr>
            <w:rFonts w:ascii="Calibri" w:hAnsi="Calibri" w:eastAsia="Calibri" w:cs="Calibri"/>
          </w:rPr>
          <w:t xml:space="preserve">or </w:t>
        </w:r>
      </w:ins>
      <w:ins w:author="Matt Davidson" w:date="2025-02-25T03:06:51.854Z" w:id="2058439200">
        <w:r>
          <w:fldChar w:fldCharType="begin"/>
        </w:r>
        <w:r>
          <w:instrText xml:space="preserve">HYPERLINK "mailto:matthew.davidson@uts.edu.au" </w:instrText>
        </w:r>
        <w:r>
          <w:fldChar w:fldCharType="separate"/>
        </w:r>
        <w:r/>
      </w:ins>
      <w:ins w:author="Matt Davidson" w:date="2025-02-25T03:06:51.845Z" w:id="103118511">
        <w:r w:rsidRPr="1E2FB884" w:rsidR="60D39AE3">
          <w:rPr>
            <w:rStyle w:val="Hyperlink"/>
            <w:rFonts w:ascii="Calibri" w:hAnsi="Calibri" w:eastAsia="Calibri" w:cs="Calibri"/>
          </w:rPr>
          <w:t>matthew.davidson@uts.edu.au</w:t>
        </w:r>
      </w:ins>
      <w:ins w:author="Matt Davidson" w:date="2025-02-25T03:06:51.854Z" w:id="315244516">
        <w:r>
          <w:fldChar w:fldCharType="end"/>
        </w:r>
      </w:ins>
      <w:ins w:author="Matt Davidson" w:date="2025-02-25T03:06:51.845Z" w:id="346202572">
        <w:r w:rsidRPr="1E2FB884" w:rsidR="60D39AE3">
          <w:rPr>
            <w:rFonts w:ascii="Calibri" w:hAnsi="Calibri" w:eastAsia="Calibri" w:cs="Calibri"/>
          </w:rPr>
          <w:t xml:space="preserve"> </w:t>
        </w:r>
      </w:ins>
      <w:r w:rsidRPr="1E2FB884" w:rsidR="594D9FB3">
        <w:rPr>
          <w:rFonts w:ascii="Calibri" w:hAnsi="Calibri" w:eastAsia="Calibri" w:cs="Calibri"/>
        </w:rPr>
        <w:t>to r</w:t>
      </w:r>
      <w:r w:rsidRPr="1E2FB884" w:rsidR="1B66B277">
        <w:rPr>
          <w:rFonts w:ascii="Calibri" w:hAnsi="Calibri" w:eastAsia="Calibri" w:cs="Calibri"/>
        </w:rPr>
        <w:t>eceive this manually. Please note that once you have completed the study it will not be possible to remove any information you have provided because all information is non-identifiable.</w:t>
      </w:r>
    </w:p>
    <w:p w:rsidR="00046AEE" w:rsidP="1E2FB884" w:rsidRDefault="00925831" w14:paraId="6CD7CD42" w14:textId="77777777">
      <w:pPr>
        <w:shd w:val="clear" w:color="auto" w:fill="E6E6E6"/>
        <w:spacing w:before="240" w:after="200" w:line="276" w:lineRule="auto"/>
        <w:jc w:val="left"/>
        <w:rPr>
          <w:rFonts w:ascii="Calibri" w:hAnsi="Calibri" w:eastAsia="Calibri" w:cs="Calibri"/>
          <w:sz w:val="24"/>
          <w:szCs w:val="24"/>
        </w:rPr>
      </w:pPr>
      <w:r w:rsidRPr="1E2FB884" w:rsidR="1B66B277">
        <w:rPr>
          <w:rFonts w:ascii="Calibri" w:hAnsi="Calibri" w:eastAsia="Calibri" w:cs="Calibri"/>
          <w:sz w:val="24"/>
          <w:szCs w:val="24"/>
        </w:rPr>
        <w:t>WHAT WILL HAPPEN TO INFORMATION ABOUT ME?</w:t>
      </w:r>
    </w:p>
    <w:p w:rsidR="755C8FA4" w:rsidP="1E2FB884" w:rsidRDefault="755C8FA4" w14:paraId="7F287753" w14:textId="4090ACC1">
      <w:pPr>
        <w:spacing w:line="276" w:lineRule="auto"/>
        <w:jc w:val="left"/>
        <w:rPr>
          <w:rFonts w:ascii="Calibri" w:hAnsi="Calibri" w:eastAsia="Calibri" w:cs="Calibri"/>
        </w:rPr>
      </w:pPr>
      <w:r w:rsidRPr="1E2FB884" w:rsidR="12F75A5C">
        <w:rPr>
          <w:rFonts w:ascii="Calibri" w:hAnsi="Calibri" w:eastAsia="Calibri" w:cs="Calibri"/>
        </w:rPr>
        <w:t xml:space="preserve">Providing your consent </w:t>
      </w:r>
      <w:r w:rsidRPr="1E2FB884" w:rsidR="380DFFE3">
        <w:rPr>
          <w:rFonts w:ascii="Calibri" w:hAnsi="Calibri" w:eastAsia="Calibri" w:cs="Calibri"/>
        </w:rPr>
        <w:t xml:space="preserve">enables </w:t>
      </w:r>
      <w:r w:rsidRPr="1E2FB884" w:rsidR="4906CD08">
        <w:rPr>
          <w:rFonts w:ascii="Calibri" w:hAnsi="Calibri" w:eastAsia="Calibri" w:cs="Calibri"/>
        </w:rPr>
        <w:t xml:space="preserve">the research team </w:t>
      </w:r>
      <w:r w:rsidRPr="1E2FB884" w:rsidR="436254B9">
        <w:rPr>
          <w:rFonts w:ascii="Calibri" w:hAnsi="Calibri" w:eastAsia="Calibri" w:cs="Calibri"/>
        </w:rPr>
        <w:t xml:space="preserve">to </w:t>
      </w:r>
      <w:r w:rsidRPr="1E2FB884" w:rsidR="4906CD08">
        <w:rPr>
          <w:rFonts w:ascii="Calibri" w:hAnsi="Calibri" w:eastAsia="Calibri" w:cs="Calibri"/>
        </w:rPr>
        <w:t>collect and us</w:t>
      </w:r>
      <w:r w:rsidRPr="1E2FB884" w:rsidR="4933D399">
        <w:rPr>
          <w:rFonts w:ascii="Calibri" w:hAnsi="Calibri" w:eastAsia="Calibri" w:cs="Calibri"/>
        </w:rPr>
        <w:t>e</w:t>
      </w:r>
      <w:r w:rsidRPr="1E2FB884" w:rsidR="4906CD08">
        <w:rPr>
          <w:rFonts w:ascii="Calibri" w:hAnsi="Calibri" w:eastAsia="Calibri" w:cs="Calibri"/>
        </w:rPr>
        <w:t xml:space="preserve"> </w:t>
      </w:r>
      <w:r w:rsidRPr="1E2FB884" w:rsidR="4933D399">
        <w:rPr>
          <w:rFonts w:ascii="Calibri" w:hAnsi="Calibri" w:eastAsia="Calibri" w:cs="Calibri"/>
        </w:rPr>
        <w:t xml:space="preserve">the </w:t>
      </w:r>
      <w:r w:rsidRPr="1E2FB884" w:rsidR="5C7C93B7">
        <w:rPr>
          <w:rFonts w:ascii="Calibri" w:hAnsi="Calibri" w:eastAsia="Calibri" w:cs="Calibri"/>
        </w:rPr>
        <w:t xml:space="preserve">information you enter </w:t>
      </w:r>
      <w:r w:rsidRPr="1E2FB884" w:rsidR="0BDFEBEA">
        <w:rPr>
          <w:rFonts w:ascii="Calibri" w:hAnsi="Calibri" w:eastAsia="Calibri" w:cs="Calibri"/>
        </w:rPr>
        <w:t xml:space="preserve">during these experiments </w:t>
      </w:r>
      <w:r w:rsidRPr="1E2FB884" w:rsidR="4906CD08">
        <w:rPr>
          <w:rFonts w:ascii="Calibri" w:hAnsi="Calibri" w:eastAsia="Calibri" w:cs="Calibri"/>
        </w:rPr>
        <w:t xml:space="preserve">for </w:t>
      </w:r>
      <w:r w:rsidRPr="1E2FB884" w:rsidR="4906CD08">
        <w:rPr>
          <w:rFonts w:ascii="Calibri" w:hAnsi="Calibri" w:eastAsia="Calibri" w:cs="Calibri"/>
        </w:rPr>
        <w:t>research</w:t>
      </w:r>
      <w:r w:rsidRPr="1E2FB884" w:rsidR="4906CD08">
        <w:rPr>
          <w:rFonts w:ascii="Calibri" w:hAnsi="Calibri" w:eastAsia="Calibri" w:cs="Calibri"/>
        </w:rPr>
        <w:t xml:space="preserve">. </w:t>
      </w:r>
      <w:r w:rsidRPr="1E2FB884" w:rsidR="402912C6">
        <w:rPr>
          <w:rFonts w:ascii="Calibri" w:hAnsi="Calibri" w:eastAsia="Calibri" w:cs="Calibri"/>
        </w:rPr>
        <w:t xml:space="preserve"> </w:t>
      </w:r>
      <w:r w:rsidRPr="1E2FB884" w:rsidR="5820E441">
        <w:rPr>
          <w:rFonts w:ascii="Calibri" w:hAnsi="Calibri" w:eastAsia="Calibri" w:cs="Calibri"/>
        </w:rPr>
        <w:t>We will not collect or store any identifiable information such as your name, email address or</w:t>
      </w:r>
      <w:r w:rsidRPr="1E2FB884" w:rsidR="65CB5776">
        <w:rPr>
          <w:rFonts w:ascii="Calibri" w:hAnsi="Calibri" w:eastAsia="Calibri" w:cs="Calibri"/>
        </w:rPr>
        <w:t xml:space="preserve"> </w:t>
      </w:r>
      <w:r w:rsidRPr="1E2FB884" w:rsidR="5820E441">
        <w:rPr>
          <w:rFonts w:ascii="Calibri" w:hAnsi="Calibri" w:eastAsia="Calibri" w:cs="Calibri"/>
        </w:rPr>
        <w:t>student ID for the purposes of this project, meaning that the information you give us is</w:t>
      </w:r>
      <w:r w:rsidRPr="1E2FB884" w:rsidR="6AB2672C">
        <w:rPr>
          <w:rFonts w:ascii="Calibri" w:hAnsi="Calibri" w:eastAsia="Calibri" w:cs="Calibri"/>
        </w:rPr>
        <w:t xml:space="preserve"> </w:t>
      </w:r>
      <w:r w:rsidRPr="1E2FB884" w:rsidR="5820E441">
        <w:rPr>
          <w:rFonts w:ascii="Calibri" w:hAnsi="Calibri" w:eastAsia="Calibri" w:cs="Calibri"/>
        </w:rPr>
        <w:t xml:space="preserve">non-identifiable. </w:t>
      </w:r>
      <w:r w:rsidRPr="1E2FB884" w:rsidR="4906CD08">
        <w:rPr>
          <w:rFonts w:ascii="Calibri" w:hAnsi="Calibri" w:eastAsia="Calibri" w:cs="Calibri"/>
        </w:rPr>
        <w:t>All th</w:t>
      </w:r>
      <w:r w:rsidRPr="1E2FB884" w:rsidR="10671822">
        <w:rPr>
          <w:rFonts w:ascii="Calibri" w:hAnsi="Calibri" w:eastAsia="Calibri" w:cs="Calibri"/>
        </w:rPr>
        <w:t>e</w:t>
      </w:r>
      <w:r w:rsidRPr="1E2FB884" w:rsidR="4906CD08">
        <w:rPr>
          <w:rFonts w:ascii="Calibri" w:hAnsi="Calibri" w:eastAsia="Calibri" w:cs="Calibri"/>
        </w:rPr>
        <w:t xml:space="preserve"> information </w:t>
      </w:r>
      <w:r w:rsidRPr="1E2FB884" w:rsidR="10671822">
        <w:rPr>
          <w:rFonts w:ascii="Calibri" w:hAnsi="Calibri" w:eastAsia="Calibri" w:cs="Calibri"/>
        </w:rPr>
        <w:t xml:space="preserve">we do collect </w:t>
      </w:r>
      <w:r w:rsidRPr="1E2FB884" w:rsidR="4906CD08">
        <w:rPr>
          <w:rFonts w:ascii="Calibri" w:hAnsi="Calibri" w:eastAsia="Calibri" w:cs="Calibri"/>
        </w:rPr>
        <w:t>will be treated confidentially</w:t>
      </w:r>
      <w:r w:rsidRPr="1E2FB884" w:rsidR="37F08575">
        <w:rPr>
          <w:rFonts w:ascii="Calibri" w:hAnsi="Calibri" w:eastAsia="Calibri" w:cs="Calibri"/>
        </w:rPr>
        <w:t xml:space="preserve"> </w:t>
      </w:r>
      <w:r w:rsidRPr="1E2FB884" w:rsidR="4906CD08">
        <w:rPr>
          <w:rFonts w:ascii="Calibri" w:hAnsi="Calibri" w:eastAsia="Calibri" w:cs="Calibri"/>
        </w:rPr>
        <w:t xml:space="preserve">and stored securely. </w:t>
      </w:r>
    </w:p>
    <w:p w:rsidR="755C8FA4" w:rsidP="1E2FB884" w:rsidRDefault="755C8FA4" w14:paraId="01B145F7" w14:textId="2195D598">
      <w:pPr>
        <w:spacing w:line="276" w:lineRule="auto"/>
        <w:jc w:val="left"/>
        <w:rPr>
          <w:rFonts w:ascii="Calibri" w:hAnsi="Calibri" w:eastAsia="Calibri" w:cs="Calibri"/>
        </w:rPr>
      </w:pPr>
      <w:r w:rsidRPr="1E2FB884" w:rsidR="4906CD08">
        <w:rPr>
          <w:rFonts w:ascii="Calibri" w:hAnsi="Calibri" w:eastAsia="Calibri" w:cs="Calibri"/>
        </w:rPr>
        <w:t xml:space="preserve">Researchers at UTS </w:t>
      </w:r>
      <w:r w:rsidRPr="1E2FB884" w:rsidR="4906CD08">
        <w:rPr>
          <w:rFonts w:ascii="Calibri" w:hAnsi="Calibri" w:eastAsia="Calibri" w:cs="Calibri"/>
        </w:rPr>
        <w:t>are required to</w:t>
      </w:r>
      <w:r w:rsidRPr="1E2FB884" w:rsidR="4906CD08">
        <w:rPr>
          <w:rFonts w:ascii="Calibri" w:hAnsi="Calibri" w:eastAsia="Calibri" w:cs="Calibri"/>
        </w:rPr>
        <w:t xml:space="preserve"> adhere to policies around data</w:t>
      </w:r>
      <w:r w:rsidRPr="1E2FB884" w:rsidR="0FD0C58E">
        <w:rPr>
          <w:rFonts w:ascii="Calibri" w:hAnsi="Calibri" w:eastAsia="Calibri" w:cs="Calibri"/>
        </w:rPr>
        <w:t xml:space="preserve"> </w:t>
      </w:r>
      <w:r w:rsidRPr="1E2FB884" w:rsidR="4906CD08">
        <w:rPr>
          <w:rFonts w:ascii="Calibri" w:hAnsi="Calibri" w:eastAsia="Calibri" w:cs="Calibri"/>
        </w:rPr>
        <w:t>management as set out in the UTS records management policy. You can access this policy</w:t>
      </w:r>
      <w:r w:rsidRPr="1E2FB884" w:rsidR="3C55C18A">
        <w:rPr>
          <w:rFonts w:ascii="Calibri" w:hAnsi="Calibri" w:eastAsia="Calibri" w:cs="Calibri"/>
        </w:rPr>
        <w:t xml:space="preserve"> </w:t>
      </w:r>
      <w:r w:rsidRPr="1E2FB884" w:rsidR="4906CD08">
        <w:rPr>
          <w:rFonts w:ascii="Calibri" w:hAnsi="Calibri" w:eastAsia="Calibri" w:cs="Calibri"/>
        </w:rPr>
        <w:t>here:</w:t>
      </w:r>
      <w:r w:rsidRPr="1E2FB884" w:rsidR="1E4FEB2C">
        <w:rPr>
          <w:rFonts w:ascii="Calibri" w:hAnsi="Calibri" w:eastAsia="Calibri" w:cs="Calibri"/>
        </w:rPr>
        <w:t xml:space="preserve"> </w:t>
      </w:r>
      <w:hyperlink r:id="R7917580b99b74476">
        <w:r w:rsidRPr="1E2FB884" w:rsidR="4906CD08">
          <w:rPr>
            <w:rStyle w:val="Hyperlink"/>
            <w:rFonts w:ascii="Calibri" w:hAnsi="Calibri" w:eastAsia="Calibri" w:cs="Calibri"/>
          </w:rPr>
          <w:t>https://www.uts.edu.au/about/uts-governance/policies/uts-policy/records-management-policy</w:t>
        </w:r>
      </w:hyperlink>
      <w:r w:rsidRPr="1E2FB884" w:rsidR="4906CD08">
        <w:rPr>
          <w:rFonts w:ascii="Calibri" w:hAnsi="Calibri" w:eastAsia="Calibri" w:cs="Calibri"/>
        </w:rPr>
        <w:t>.</w:t>
      </w:r>
    </w:p>
    <w:p w:rsidR="755C8FA4" w:rsidP="1E2FB884" w:rsidRDefault="755C8FA4" w14:paraId="72E65404" w14:textId="6BEEE8E2">
      <w:pPr>
        <w:spacing w:line="276" w:lineRule="auto"/>
        <w:jc w:val="left"/>
        <w:rPr>
          <w:rFonts w:ascii="Calibri" w:hAnsi="Calibri" w:eastAsia="Calibri" w:cs="Calibri"/>
        </w:rPr>
      </w:pPr>
      <w:r>
        <w:br/>
      </w:r>
      <w:r w:rsidRPr="1E2FB884" w:rsidR="4906CD08">
        <w:rPr>
          <w:rFonts w:ascii="Calibri" w:hAnsi="Calibri" w:eastAsia="Calibri" w:cs="Calibri"/>
        </w:rPr>
        <w:t xml:space="preserve">It is </w:t>
      </w:r>
      <w:r w:rsidRPr="1E2FB884" w:rsidR="4906CD08">
        <w:rPr>
          <w:rFonts w:ascii="Calibri" w:hAnsi="Calibri" w:eastAsia="Calibri" w:cs="Calibri"/>
        </w:rPr>
        <w:t>anticipated</w:t>
      </w:r>
      <w:r w:rsidRPr="1E2FB884" w:rsidR="4906CD08">
        <w:rPr>
          <w:rFonts w:ascii="Calibri" w:hAnsi="Calibri" w:eastAsia="Calibri" w:cs="Calibri"/>
        </w:rPr>
        <w:t xml:space="preserve"> that the results of this research project will be published and/or presented in a</w:t>
      </w:r>
    </w:p>
    <w:p w:rsidR="755C8FA4" w:rsidP="1E2FB884" w:rsidRDefault="755C8FA4" w14:paraId="361B033C" w14:textId="60090789">
      <w:pPr>
        <w:pStyle w:val="Normal"/>
        <w:spacing w:line="276" w:lineRule="auto"/>
        <w:jc w:val="left"/>
      </w:pPr>
      <w:r w:rsidRPr="1E2FB884" w:rsidR="4906CD08">
        <w:rPr>
          <w:rFonts w:ascii="Calibri" w:hAnsi="Calibri" w:eastAsia="Calibri" w:cs="Calibri"/>
        </w:rPr>
        <w:t>variety of forums</w:t>
      </w:r>
      <w:r w:rsidRPr="1E2FB884" w:rsidR="0C754673">
        <w:rPr>
          <w:rFonts w:ascii="Calibri" w:hAnsi="Calibri" w:eastAsia="Calibri" w:cs="Calibri"/>
        </w:rPr>
        <w:t>, including student presentation and theses</w:t>
      </w:r>
      <w:r w:rsidRPr="1E2FB884" w:rsidR="4906CD08">
        <w:rPr>
          <w:rFonts w:ascii="Calibri" w:hAnsi="Calibri" w:eastAsia="Calibri" w:cs="Calibri"/>
        </w:rPr>
        <w:t>. In any publication and/or presentation, aggregated group level information will</w:t>
      </w:r>
      <w:r w:rsidRPr="1E2FB884" w:rsidR="66905684">
        <w:rPr>
          <w:rFonts w:ascii="Calibri" w:hAnsi="Calibri" w:eastAsia="Calibri" w:cs="Calibri"/>
        </w:rPr>
        <w:t xml:space="preserve"> </w:t>
      </w:r>
      <w:r w:rsidRPr="1E2FB884" w:rsidR="4906CD08">
        <w:rPr>
          <w:rFonts w:ascii="Calibri" w:hAnsi="Calibri" w:eastAsia="Calibri" w:cs="Calibri"/>
        </w:rPr>
        <w:t xml:space="preserve">be provided in such a way that you cannot personally be </w:t>
      </w:r>
      <w:r w:rsidRPr="1E2FB884" w:rsidR="4906CD08">
        <w:rPr>
          <w:rFonts w:ascii="Calibri" w:hAnsi="Calibri" w:eastAsia="Calibri" w:cs="Calibri"/>
        </w:rPr>
        <w:t>identified</w:t>
      </w:r>
      <w:r w:rsidRPr="1E2FB884" w:rsidR="4906CD08">
        <w:rPr>
          <w:rFonts w:ascii="Calibri" w:hAnsi="Calibri" w:eastAsia="Calibri" w:cs="Calibri"/>
        </w:rPr>
        <w:t>.</w:t>
      </w:r>
    </w:p>
    <w:p w:rsidR="755C8FA4" w:rsidP="1E2FB884" w:rsidRDefault="755C8FA4" w14:paraId="0ED2BD58" w14:textId="289CC854">
      <w:pPr>
        <w:shd w:val="clear" w:color="auto" w:fill="E6E6E6"/>
        <w:spacing w:before="240" w:after="200" w:line="276" w:lineRule="auto"/>
        <w:jc w:val="both"/>
        <w:rPr>
          <w:rFonts w:ascii="Calibri" w:hAnsi="Calibri" w:eastAsia="Calibri" w:cs="Calibri"/>
          <w:b w:val="0"/>
          <w:bCs w:val="0"/>
          <w:i w:val="0"/>
          <w:iCs w:val="0"/>
          <w:caps w:val="0"/>
          <w:smallCaps w:val="0"/>
          <w:noProof w:val="0"/>
          <w:color w:val="000000" w:themeColor="text1" w:themeTint="FF" w:themeShade="FF"/>
          <w:sz w:val="24"/>
          <w:szCs w:val="24"/>
          <w:lang w:val="en-AU"/>
        </w:rPr>
      </w:pPr>
      <w:r w:rsidRPr="1E2FB884" w:rsidR="41D2881E">
        <w:rPr>
          <w:rFonts w:ascii="Calibri" w:hAnsi="Calibri" w:eastAsia="Calibri" w:cs="Calibri"/>
          <w:b w:val="0"/>
          <w:bCs w:val="0"/>
          <w:i w:val="0"/>
          <w:iCs w:val="0"/>
          <w:caps w:val="0"/>
          <w:smallCaps w:val="0"/>
          <w:noProof w:val="0"/>
          <w:color w:val="000000" w:themeColor="text1" w:themeTint="FF" w:themeShade="FF"/>
          <w:sz w:val="24"/>
          <w:szCs w:val="24"/>
          <w:lang w:val="en-AU"/>
        </w:rPr>
        <w:t>WHAT IF I HAVE ANY QUERIES OR CONCERNS?</w:t>
      </w:r>
    </w:p>
    <w:p w:rsidR="0F09C190" w:rsidP="1E2FB884" w:rsidRDefault="0F09C190" w14:paraId="50BECA59" w14:textId="60B9A89C">
      <w:pPr>
        <w:pStyle w:val="Normal"/>
        <w:spacing w:line="276" w:lineRule="auto"/>
        <w:jc w:val="left"/>
        <w:rPr>
          <w:rFonts w:ascii="Calibri" w:hAnsi="Calibri" w:eastAsia="Calibri" w:cs="Calibri"/>
          <w:b w:val="1"/>
          <w:bCs w:val="1"/>
          <w:sz w:val="24"/>
          <w:szCs w:val="24"/>
        </w:rPr>
      </w:pPr>
      <w:r w:rsidRPr="1E2FB884" w:rsidR="4906CD08">
        <w:rPr>
          <w:rFonts w:ascii="Calibri" w:hAnsi="Calibri" w:eastAsia="Calibri" w:cs="Calibri"/>
        </w:rPr>
        <w:t>If you have queries or concerns about the research that you think I or my supervisor can help</w:t>
      </w:r>
    </w:p>
    <w:p w:rsidR="0F09C190" w:rsidP="1E2FB884" w:rsidRDefault="0F09C190" w14:paraId="4AF8DB8A" w14:textId="29A2B072">
      <w:pPr>
        <w:pStyle w:val="Normal"/>
        <w:spacing w:line="276" w:lineRule="auto"/>
        <w:jc w:val="left"/>
        <w:rPr>
          <w:rFonts w:ascii="Calibri" w:hAnsi="Calibri" w:eastAsia="Calibri" w:cs="Calibri"/>
        </w:rPr>
      </w:pPr>
      <w:r w:rsidRPr="1E2FB884" w:rsidR="4906CD08">
        <w:rPr>
          <w:rFonts w:ascii="Calibri" w:hAnsi="Calibri" w:eastAsia="Calibri" w:cs="Calibri"/>
        </w:rPr>
        <w:t xml:space="preserve">you with, please feel free to contact us via email at </w:t>
      </w:r>
      <w:hyperlink r:id="Rcdc37f7abc8d4bbf">
        <w:r w:rsidRPr="1E2FB884" w:rsidR="243EA259">
          <w:rPr>
            <w:rStyle w:val="Hyperlink"/>
            <w:rFonts w:ascii="Calibri" w:hAnsi="Calibri" w:eastAsia="Calibri" w:cs="Calibri"/>
          </w:rPr>
          <w:t>D</w:t>
        </w:r>
        <w:r w:rsidRPr="1E2FB884" w:rsidR="4906CD08">
          <w:rPr>
            <w:rStyle w:val="Hyperlink"/>
            <w:rFonts w:ascii="Calibri" w:hAnsi="Calibri" w:eastAsia="Calibri" w:cs="Calibri"/>
          </w:rPr>
          <w:t>ylan.aloisioshearer@student.uts.edu.a</w:t>
        </w:r>
        <w:r w:rsidRPr="1E2FB884" w:rsidR="393B3A41">
          <w:rPr>
            <w:rStyle w:val="Hyperlink"/>
            <w:rFonts w:ascii="Calibri" w:hAnsi="Calibri" w:eastAsia="Calibri" w:cs="Calibri"/>
          </w:rPr>
          <w:t>u</w:t>
        </w:r>
      </w:hyperlink>
      <w:r w:rsidRPr="1E2FB884" w:rsidR="4906CD08">
        <w:rPr>
          <w:rFonts w:ascii="Calibri" w:hAnsi="Calibri" w:eastAsia="Calibri" w:cs="Calibri"/>
        </w:rPr>
        <w:t>or</w:t>
      </w:r>
      <w:r w:rsidRPr="1E2FB884" w:rsidR="4906CD08">
        <w:rPr>
          <w:rFonts w:ascii="Calibri" w:hAnsi="Calibri" w:eastAsia="Calibri" w:cs="Calibri"/>
        </w:rPr>
        <w:t xml:space="preserve"> </w:t>
      </w:r>
      <w:hyperlink r:id="Rf623aa78b99543e0">
        <w:r w:rsidRPr="1E2FB884" w:rsidR="4906CD08">
          <w:rPr>
            <w:rStyle w:val="Hyperlink"/>
            <w:rFonts w:ascii="Calibri" w:hAnsi="Calibri" w:eastAsia="Calibri" w:cs="Calibri"/>
          </w:rPr>
          <w:t>matthew.davidson@uts.edu.au</w:t>
        </w:r>
      </w:hyperlink>
      <w:r w:rsidRPr="1E2FB884" w:rsidR="4906CD08">
        <w:rPr>
          <w:rFonts w:ascii="Calibri" w:hAnsi="Calibri" w:eastAsia="Calibri" w:cs="Calibri"/>
        </w:rPr>
        <w:t xml:space="preserve"> </w:t>
      </w:r>
    </w:p>
    <w:p w:rsidR="00046AEE" w:rsidP="1E2FB884" w:rsidRDefault="00046AEE" w14:paraId="0D0B940D" w14:textId="77777777">
      <w:pPr>
        <w:spacing w:line="276" w:lineRule="auto"/>
        <w:jc w:val="left"/>
        <w:rPr>
          <w:rFonts w:ascii="Calibri" w:hAnsi="Calibri" w:eastAsia="Calibri" w:cs="Calibri"/>
          <w:b w:val="1"/>
          <w:bCs w:val="1"/>
          <w:sz w:val="20"/>
          <w:szCs w:val="20"/>
        </w:rPr>
      </w:pPr>
    </w:p>
    <w:p w:rsidR="00046AEE" w:rsidP="1E2FB884" w:rsidRDefault="00925831" w14:paraId="611DE618" w14:textId="77777777">
      <w:pPr>
        <w:spacing w:line="276" w:lineRule="auto"/>
        <w:jc w:val="left"/>
        <w:rPr>
          <w:rFonts w:ascii="Calibri" w:hAnsi="Calibri" w:eastAsia="Calibri" w:cs="Calibri"/>
          <w:sz w:val="20"/>
          <w:szCs w:val="20"/>
        </w:rPr>
      </w:pPr>
      <w:r w:rsidRPr="1E2FB884" w:rsidR="1B66B277">
        <w:rPr>
          <w:rFonts w:ascii="Calibri" w:hAnsi="Calibri" w:eastAsia="Calibri" w:cs="Calibri"/>
          <w:b w:val="1"/>
          <w:bCs w:val="1"/>
          <w:sz w:val="20"/>
          <w:szCs w:val="20"/>
        </w:rPr>
        <w:t xml:space="preserve">NOTE: </w:t>
      </w:r>
      <w:r w:rsidRPr="1E2FB884" w:rsidR="1B66B277">
        <w:rPr>
          <w:rFonts w:ascii="Calibri" w:hAnsi="Calibri" w:eastAsia="Calibri" w:cs="Calibri"/>
          <w:sz w:val="20"/>
          <w:szCs w:val="20"/>
        </w:rPr>
        <w:t xml:space="preserve"> </w:t>
      </w:r>
    </w:p>
    <w:p w:rsidR="00046AEE" w:rsidP="1E2FB884" w:rsidRDefault="00925831" w14:paraId="1F3D8F57" w14:textId="77777777">
      <w:pPr>
        <w:spacing w:line="276" w:lineRule="auto"/>
        <w:jc w:val="left"/>
        <w:rPr>
          <w:rFonts w:ascii="Calibri" w:hAnsi="Calibri" w:eastAsia="Calibri" w:cs="Calibri"/>
          <w:sz w:val="20"/>
          <w:szCs w:val="20"/>
        </w:rPr>
      </w:pPr>
      <w:r w:rsidRPr="1E2FB884" w:rsidR="1B66B277">
        <w:rPr>
          <w:rFonts w:ascii="Calibri" w:hAnsi="Calibri" w:eastAsia="Calibri" w:cs="Calibri"/>
          <w:sz w:val="20"/>
          <w:szCs w:val="20"/>
        </w:rPr>
        <w:t>This study has been approved by an ethics review panel in line with the University of Technology Sydney Human Research Ethics Committee [UTS HREC] guidelines</w:t>
      </w:r>
      <w:r w:rsidRPr="1E2FB884" w:rsidR="1B66B277">
        <w:rPr>
          <w:rFonts w:ascii="Calibri" w:hAnsi="Calibri" w:eastAsia="Calibri" w:cs="Calibri"/>
          <w:sz w:val="20"/>
          <w:szCs w:val="20"/>
        </w:rPr>
        <w:t xml:space="preserve">.  </w:t>
      </w:r>
      <w:r w:rsidRPr="1E2FB884" w:rsidR="1B66B277">
        <w:rPr>
          <w:rFonts w:ascii="Calibri" w:hAnsi="Calibri" w:eastAsia="Calibri" w:cs="Calibri"/>
          <w:sz w:val="20"/>
          <w:szCs w:val="20"/>
        </w:rPr>
        <w:t>If you have any concerns or complaints about any aspect of the conduct of this research that you wish to raise independently of the research team, please contact the Ethics Secretariat on ph.: +61 2 9514 2478 or email: Research.Ethics@uts.edu.au], and quote the UTS HREC reference number</w:t>
      </w:r>
      <w:r w:rsidRPr="1E2FB884" w:rsidR="1B66B277">
        <w:rPr>
          <w:rFonts w:ascii="Calibri" w:hAnsi="Calibri" w:eastAsia="Calibri" w:cs="Calibri"/>
          <w:sz w:val="20"/>
          <w:szCs w:val="20"/>
        </w:rPr>
        <w:t xml:space="preserve">.  </w:t>
      </w:r>
      <w:r w:rsidRPr="1E2FB884" w:rsidR="1B66B277">
        <w:rPr>
          <w:rFonts w:ascii="Calibri" w:hAnsi="Calibri" w:eastAsia="Calibri" w:cs="Calibri"/>
          <w:sz w:val="20"/>
          <w:szCs w:val="20"/>
        </w:rPr>
        <w:t>Any matter raised will be treated confidentially, investigated and you will be informed of the outcome</w:t>
      </w:r>
      <w:r w:rsidRPr="1E2FB884" w:rsidR="1B66B277">
        <w:rPr>
          <w:rFonts w:ascii="Calibri" w:hAnsi="Calibri" w:eastAsia="Calibri" w:cs="Calibri"/>
          <w:sz w:val="20"/>
          <w:szCs w:val="20"/>
        </w:rPr>
        <w:t xml:space="preserve">.  </w:t>
      </w:r>
    </w:p>
    <w:p w:rsidR="00046AEE" w:rsidP="1E2FB884" w:rsidRDefault="00925831" w14:paraId="17E6A8D9" w14:textId="60F91A69">
      <w:pPr>
        <w:spacing w:line="276" w:lineRule="auto"/>
        <w:jc w:val="both"/>
      </w:pPr>
      <w:r>
        <w:br w:type="page"/>
      </w:r>
    </w:p>
    <w:p w:rsidR="755C8FA4" w:rsidP="1E2FB884" w:rsidRDefault="755C8FA4" w14:paraId="6D33B62E" w14:textId="77C8DE30">
      <w:pPr>
        <w:spacing w:line="276" w:lineRule="auto"/>
        <w:jc w:val="center"/>
      </w:pPr>
    </w:p>
    <w:p w:rsidR="2A84B709" w:rsidP="1E2FB884" w:rsidRDefault="2A84B709" w14:paraId="3A5CEF0E" w14:textId="7A136504">
      <w:pPr>
        <w:spacing w:line="276" w:lineRule="auto"/>
        <w:jc w:val="center"/>
      </w:pPr>
      <w:r w:rsidR="0DA94F93">
        <w:rPr/>
        <w:t>CONSENT FORM [online]</w:t>
      </w:r>
    </w:p>
    <w:p w:rsidR="755C8FA4" w:rsidP="1E2FB884" w:rsidRDefault="755C8FA4" w14:paraId="270A661B" w14:textId="7F3CCFD2">
      <w:pPr>
        <w:pStyle w:val="Normal"/>
        <w:spacing w:line="276" w:lineRule="auto"/>
        <w:jc w:val="center"/>
      </w:pPr>
    </w:p>
    <w:p w:rsidR="1B8A04D7" w:rsidP="1E2FB884" w:rsidRDefault="1B8A04D7" w14:paraId="6139A927" w14:textId="5447AAC0">
      <w:pPr>
        <w:pStyle w:val="Normal"/>
        <w:spacing w:line="276" w:lineRule="auto"/>
        <w:jc w:val="center"/>
      </w:pPr>
      <w:r w:rsidR="199574DC">
        <w:rPr/>
        <w:t>[</w:t>
      </w:r>
      <w:r w:rsidR="0DA94F93">
        <w:rPr/>
        <w:t>G–0–2025-1-8</w:t>
      </w:r>
      <w:r w:rsidR="37616984">
        <w:rPr/>
        <w:t>]</w:t>
      </w:r>
      <w:r w:rsidR="0DA94F93">
        <w:rPr/>
        <w:t xml:space="preserve"> - The effects of advice context on simple decisions</w:t>
      </w:r>
    </w:p>
    <w:p w:rsidR="755C8FA4" w:rsidP="1E2FB884" w:rsidRDefault="755C8FA4" w14:paraId="351FA448" w14:textId="56B9A58D">
      <w:pPr>
        <w:pStyle w:val="Normal"/>
        <w:spacing w:line="276" w:lineRule="auto"/>
        <w:jc w:val="center"/>
      </w:pPr>
    </w:p>
    <w:p w:rsidR="2A84B709" w:rsidP="1E2FB884" w:rsidRDefault="2A84B709" w14:paraId="5943C329" w14:textId="0F717C01">
      <w:pPr>
        <w:pStyle w:val="Normal"/>
        <w:spacing w:line="276" w:lineRule="auto"/>
        <w:jc w:val="center"/>
      </w:pPr>
      <w:r w:rsidR="0DA94F93">
        <w:rPr/>
        <w:t xml:space="preserve">Online Consent: Please tick each box and then click the button below to </w:t>
      </w:r>
      <w:r w:rsidR="0DA94F93">
        <w:rPr/>
        <w:t>indicate</w:t>
      </w:r>
      <w:r w:rsidR="0DA94F93">
        <w:rPr/>
        <w:t xml:space="preserve"> your consent.</w:t>
      </w:r>
    </w:p>
    <w:p w:rsidR="755C8FA4" w:rsidP="1E2FB884" w:rsidRDefault="755C8FA4" w14:paraId="00ADFFE0" w14:textId="32FE640B">
      <w:pPr>
        <w:pStyle w:val="Normal"/>
        <w:spacing w:line="276" w:lineRule="auto"/>
        <w:jc w:val="center"/>
      </w:pPr>
    </w:p>
    <w:p w:rsidR="755C8FA4" w:rsidP="1E2FB884" w:rsidRDefault="755C8FA4" w14:paraId="74063C4A" w14:textId="1D390D95">
      <w:pPr>
        <w:pStyle w:val="Normal"/>
        <w:spacing w:line="276" w:lineRule="auto"/>
        <w:jc w:val="center"/>
        <w:rPr>
          <w:rFonts w:ascii="Aptos" w:hAnsi="Aptos" w:eastAsia="Aptos" w:cs="Aptos"/>
        </w:rPr>
      </w:pPr>
    </w:p>
    <w:p w:rsidR="2A84B709" w:rsidP="1E2FB884" w:rsidRDefault="2A84B709" w14:paraId="578CDE9C" w14:textId="17ACC835">
      <w:pPr>
        <w:pStyle w:val="ListParagraph"/>
        <w:numPr>
          <w:ilvl w:val="0"/>
          <w:numId w:val="3"/>
        </w:numPr>
        <w:spacing w:line="276" w:lineRule="auto"/>
        <w:jc w:val="left"/>
        <w:rPr/>
      </w:pPr>
      <w:r w:rsidRPr="1E2FB884" w:rsidR="63DCA0A5">
        <w:rPr>
          <w:rFonts w:ascii="Arial" w:hAnsi="Arial" w:eastAsia="Arial" w:cs="Arial"/>
          <w:i w:val="0"/>
          <w:iCs w:val="0"/>
        </w:rPr>
        <w:t xml:space="preserve">I agree to </w:t>
      </w:r>
      <w:r w:rsidRPr="1E2FB884" w:rsidR="63DCA0A5">
        <w:rPr>
          <w:rFonts w:ascii="Arial" w:hAnsi="Arial" w:eastAsia="Arial" w:cs="Arial"/>
          <w:i w:val="0"/>
          <w:iCs w:val="0"/>
        </w:rPr>
        <w:t>participate</w:t>
      </w:r>
      <w:r w:rsidRPr="1E2FB884" w:rsidR="63DCA0A5">
        <w:rPr>
          <w:rFonts w:ascii="Arial" w:hAnsi="Arial" w:eastAsia="Arial" w:cs="Arial"/>
          <w:i w:val="0"/>
          <w:iCs w:val="0"/>
        </w:rPr>
        <w:t xml:space="preserve"> in the research project being conducted by</w:t>
      </w:r>
      <w:r w:rsidRPr="1E2FB884" w:rsidR="09EF9A83">
        <w:rPr>
          <w:rFonts w:ascii="Arial" w:hAnsi="Arial" w:eastAsia="Arial" w:cs="Arial"/>
          <w:i w:val="0"/>
          <w:iCs w:val="0"/>
        </w:rPr>
        <w:t xml:space="preserve"> </w:t>
      </w:r>
      <w:r w:rsidRPr="1E2FB884" w:rsidR="63DCA0A5">
        <w:rPr>
          <w:rFonts w:ascii="Arial" w:hAnsi="Arial" w:eastAsia="Arial" w:cs="Arial"/>
          <w:i w:val="0"/>
          <w:iCs w:val="0"/>
        </w:rPr>
        <w:t>Dylan Aloisio Shearer</w:t>
      </w:r>
      <w:r w:rsidRPr="1E2FB884" w:rsidR="5878FCDD">
        <w:rPr>
          <w:rFonts w:ascii="Arial" w:hAnsi="Arial" w:eastAsia="Arial" w:cs="Arial"/>
          <w:i w:val="0"/>
          <w:iCs w:val="0"/>
        </w:rPr>
        <w:t xml:space="preserve"> </w:t>
      </w:r>
      <w:r w:rsidRPr="1E2FB884" w:rsidR="5878FCDD">
        <w:rPr>
          <w:rFonts w:ascii="Arial" w:hAnsi="Arial" w:eastAsia="Arial" w:cs="Arial"/>
          <w:i w:val="1"/>
          <w:iCs w:val="1"/>
        </w:rPr>
        <w:t>(dylan.aloisioshearer@student.uts.edu.au)</w:t>
      </w:r>
      <w:r w:rsidRPr="1E2FB884" w:rsidR="340C5989">
        <w:rPr>
          <w:rFonts w:ascii="Arial" w:hAnsi="Arial" w:eastAsia="Arial" w:cs="Arial"/>
          <w:i w:val="0"/>
          <w:iCs w:val="0"/>
        </w:rPr>
        <w:t>,</w:t>
      </w:r>
      <w:r w:rsidRPr="1E2FB884" w:rsidR="49452FCF">
        <w:rPr>
          <w:rFonts w:ascii="Arial" w:hAnsi="Arial" w:eastAsia="Arial" w:cs="Arial"/>
          <w:i w:val="0"/>
          <w:iCs w:val="0"/>
        </w:rPr>
        <w:t xml:space="preserve"> </w:t>
      </w:r>
      <w:r w:rsidRPr="1E2FB884" w:rsidR="08B87B70">
        <w:rPr>
          <w:rFonts w:ascii="Arial" w:hAnsi="Arial" w:eastAsia="Arial" w:cs="Arial"/>
          <w:i w:val="0"/>
          <w:iCs w:val="0"/>
        </w:rPr>
        <w:t>who</w:t>
      </w:r>
      <w:r w:rsidRPr="1E2FB884" w:rsidR="5A60E5A7">
        <w:rPr>
          <w:rFonts w:ascii="Arial" w:hAnsi="Arial" w:eastAsia="Arial" w:cs="Arial"/>
          <w:i w:val="0"/>
          <w:iCs w:val="0"/>
        </w:rPr>
        <w:t xml:space="preserve"> </w:t>
      </w:r>
      <w:r w:rsidRPr="1E2FB884" w:rsidR="4590C24E">
        <w:rPr>
          <w:rFonts w:ascii="Arial" w:hAnsi="Arial" w:eastAsia="Arial" w:cs="Arial"/>
          <w:i w:val="0"/>
          <w:iCs w:val="0"/>
        </w:rPr>
        <w:t xml:space="preserve">is </w:t>
      </w:r>
      <w:r w:rsidRPr="1E2FB884" w:rsidR="1158A0F4">
        <w:rPr>
          <w:rFonts w:ascii="Arial" w:hAnsi="Arial" w:eastAsia="Arial" w:cs="Arial"/>
          <w:i w:val="0"/>
          <w:iCs w:val="0"/>
        </w:rPr>
        <w:t xml:space="preserve">a </w:t>
      </w:r>
      <w:r w:rsidRPr="1E2FB884" w:rsidR="5A60E5A7">
        <w:rPr>
          <w:rFonts w:ascii="Arial" w:hAnsi="Arial" w:eastAsia="Arial" w:cs="Arial"/>
          <w:i w:val="0"/>
          <w:iCs w:val="0"/>
        </w:rPr>
        <w:t>student</w:t>
      </w:r>
      <w:r w:rsidRPr="1E2FB884" w:rsidR="6C0B7ECB">
        <w:rPr>
          <w:rFonts w:ascii="Arial" w:hAnsi="Arial" w:eastAsia="Arial" w:cs="Arial"/>
          <w:i w:val="0"/>
          <w:iCs w:val="0"/>
        </w:rPr>
        <w:t xml:space="preserve"> </w:t>
      </w:r>
      <w:r w:rsidRPr="1E2FB884" w:rsidR="5A60E5A7">
        <w:rPr>
          <w:rFonts w:ascii="Arial" w:hAnsi="Arial" w:eastAsia="Arial" w:cs="Arial"/>
          <w:i w:val="0"/>
          <w:iCs w:val="0"/>
        </w:rPr>
        <w:t>at UTS</w:t>
      </w:r>
      <w:r w:rsidRPr="1E2FB884" w:rsidR="7AC6994B">
        <w:rPr>
          <w:rFonts w:ascii="Arial" w:hAnsi="Arial" w:eastAsia="Arial" w:cs="Arial"/>
          <w:i w:val="0"/>
          <w:iCs w:val="0"/>
        </w:rPr>
        <w:t xml:space="preserve"> (15 Broadway Ultimo, NSW 2007)</w:t>
      </w:r>
      <w:r w:rsidRPr="1E2FB884" w:rsidR="5A60E5A7">
        <w:rPr>
          <w:rFonts w:ascii="Arial" w:hAnsi="Arial" w:eastAsia="Arial" w:cs="Arial"/>
          <w:i w:val="0"/>
          <w:iCs w:val="0"/>
        </w:rPr>
        <w:t xml:space="preserve">. </w:t>
      </w:r>
      <w:r w:rsidRPr="1E2FB884" w:rsidR="3DFB1491">
        <w:rPr>
          <w:rFonts w:ascii="Arial" w:hAnsi="Arial" w:eastAsia="Arial" w:cs="Arial"/>
          <w:i w:val="0"/>
          <w:iCs w:val="0"/>
        </w:rPr>
        <w:t xml:space="preserve">I understand his </w:t>
      </w:r>
      <w:r w:rsidRPr="1E2FB884" w:rsidR="5A60E5A7">
        <w:rPr>
          <w:rFonts w:ascii="Arial" w:hAnsi="Arial" w:eastAsia="Arial" w:cs="Arial"/>
          <w:i w:val="0"/>
          <w:iCs w:val="0"/>
        </w:rPr>
        <w:t xml:space="preserve">supervisor is </w:t>
      </w:r>
      <w:r w:rsidRPr="1E2FB884" w:rsidR="5D99CC81">
        <w:rPr>
          <w:rFonts w:ascii="Arial" w:hAnsi="Arial" w:eastAsia="Arial" w:cs="Arial"/>
          <w:i w:val="0"/>
          <w:iCs w:val="0"/>
        </w:rPr>
        <w:t xml:space="preserve">Dr </w:t>
      </w:r>
      <w:r w:rsidRPr="1E2FB884" w:rsidR="5A60E5A7">
        <w:rPr>
          <w:rFonts w:ascii="Arial" w:hAnsi="Arial" w:eastAsia="Arial" w:cs="Arial"/>
          <w:i w:val="0"/>
          <w:iCs w:val="0"/>
        </w:rPr>
        <w:t>M</w:t>
      </w:r>
      <w:r w:rsidRPr="1E2FB884" w:rsidR="63DCA0A5">
        <w:rPr>
          <w:rFonts w:ascii="Arial" w:hAnsi="Arial" w:eastAsia="Arial" w:cs="Arial"/>
          <w:i w:val="0"/>
          <w:iCs w:val="0"/>
        </w:rPr>
        <w:t>atthew Davidson</w:t>
      </w:r>
      <w:r w:rsidRPr="1E2FB884" w:rsidR="4ECFE13A">
        <w:rPr>
          <w:rFonts w:ascii="Arial" w:hAnsi="Arial" w:eastAsia="Arial" w:cs="Arial"/>
          <w:i w:val="0"/>
          <w:iCs w:val="0"/>
        </w:rPr>
        <w:t xml:space="preserve"> </w:t>
      </w:r>
      <w:r w:rsidRPr="1E2FB884" w:rsidR="587DDFC4">
        <w:rPr>
          <w:rFonts w:ascii="Arial" w:hAnsi="Arial" w:eastAsia="Arial" w:cs="Arial"/>
          <w:i w:val="0"/>
          <w:iCs w:val="0"/>
        </w:rPr>
        <w:t>(</w:t>
      </w:r>
      <w:r w:rsidRPr="1E2FB884" w:rsidR="587DDFC4">
        <w:rPr>
          <w:rFonts w:ascii="Arial" w:hAnsi="Arial" w:eastAsia="Arial" w:cs="Arial"/>
          <w:i w:val="0"/>
          <w:iCs w:val="0"/>
        </w:rPr>
        <w:t>matthew.davidson@uts.edu.au)</w:t>
      </w:r>
      <w:r w:rsidRPr="1E2FB884" w:rsidR="587DDFC4">
        <w:rPr>
          <w:rFonts w:ascii="Arial" w:hAnsi="Arial" w:eastAsia="Arial" w:cs="Arial"/>
          <w:i w:val="0"/>
          <w:iCs w:val="0"/>
        </w:rPr>
        <w:t>.</w:t>
      </w:r>
      <w:r>
        <w:br/>
      </w:r>
    </w:p>
    <w:p w:rsidR="2A84B709" w:rsidP="1E2FB884" w:rsidRDefault="2A84B709" w14:paraId="0D7A280A" w14:textId="43236F15">
      <w:pPr>
        <w:pStyle w:val="ListParagraph"/>
        <w:numPr>
          <w:ilvl w:val="0"/>
          <w:numId w:val="3"/>
        </w:numPr>
        <w:spacing w:line="276" w:lineRule="auto"/>
        <w:jc w:val="both"/>
        <w:rPr/>
      </w:pPr>
      <w:r w:rsidR="0DA94F93">
        <w:rPr/>
        <w:t xml:space="preserve">I have read the Participant Information </w:t>
      </w:r>
      <w:r w:rsidR="0DA94F93">
        <w:rPr/>
        <w:t>Sheet</w:t>
      </w:r>
      <w:r w:rsidR="0DA94F93">
        <w:rPr/>
        <w:t xml:space="preserve"> or someone has read it to me in language that I</w:t>
      </w:r>
      <w:r w:rsidR="1DBF130A">
        <w:rPr/>
        <w:t xml:space="preserve"> </w:t>
      </w:r>
      <w:r w:rsidR="0DA94F93">
        <w:rPr/>
        <w:t>understand.</w:t>
      </w:r>
      <w:r>
        <w:br/>
      </w:r>
    </w:p>
    <w:p w:rsidR="2A84B709" w:rsidP="1E2FB884" w:rsidRDefault="2A84B709" w14:paraId="09E4168D" w14:textId="3361CC71">
      <w:pPr>
        <w:pStyle w:val="ListParagraph"/>
        <w:numPr>
          <w:ilvl w:val="0"/>
          <w:numId w:val="3"/>
        </w:numPr>
        <w:spacing w:line="276" w:lineRule="auto"/>
        <w:jc w:val="both"/>
        <w:rPr/>
      </w:pPr>
      <w:r w:rsidR="0DA94F93">
        <w:rPr/>
        <w:t>I understand the purposes, procedures and risks of the research as described in the</w:t>
      </w:r>
      <w:r w:rsidR="734B3924">
        <w:rPr/>
        <w:t xml:space="preserve"> </w:t>
      </w:r>
      <w:r w:rsidR="0DA94F93">
        <w:rPr/>
        <w:t>Participant Information Sheet.</w:t>
      </w:r>
      <w:r>
        <w:br/>
      </w:r>
    </w:p>
    <w:p w:rsidR="2A84B709" w:rsidP="1E2FB884" w:rsidRDefault="2A84B709" w14:paraId="0E4CD541" w14:textId="3BC2D32B">
      <w:pPr>
        <w:pStyle w:val="ListParagraph"/>
        <w:numPr>
          <w:ilvl w:val="0"/>
          <w:numId w:val="3"/>
        </w:numPr>
        <w:spacing w:line="276" w:lineRule="auto"/>
        <w:jc w:val="both"/>
        <w:rPr/>
      </w:pPr>
      <w:ins w:author="Matt Davidson" w:date="2025-02-25T03:19:59.962Z" w:id="580480353">
        <w:r w:rsidR="70217C28">
          <w:t>I understand that I will be asked</w:t>
        </w:r>
      </w:ins>
      <w:ins w:author="Matt Davidson" w:date="2025-02-25T03:20:46.16Z" w:id="996787671">
        <w:r w:rsidR="70217C28">
          <w:t xml:space="preserve"> to complete the Depression, Anxiety, and Stress Scale –10 (DASS-10), and that this questionnaire will not be used as a diagnostic test of mental </w:t>
        </w:r>
        <w:r w:rsidR="70217C28">
          <w:t>illness.</w:t>
        </w:r>
      </w:ins>
      <w:r>
        <w:br/>
      </w:r>
    </w:p>
    <w:p w:rsidR="2A84B709" w:rsidP="1E2FB884" w:rsidRDefault="2A84B709" w14:paraId="7AA1886D" w14:textId="2B846B6B">
      <w:pPr>
        <w:pStyle w:val="ListParagraph"/>
        <w:numPr>
          <w:ilvl w:val="0"/>
          <w:numId w:val="3"/>
        </w:numPr>
        <w:spacing w:line="276" w:lineRule="auto"/>
        <w:jc w:val="both"/>
        <w:rPr/>
      </w:pPr>
      <w:r w:rsidR="0DA94F93">
        <w:rPr/>
        <w:t xml:space="preserve">I freely agree to </w:t>
      </w:r>
      <w:r w:rsidR="0DA94F93">
        <w:rPr/>
        <w:t>participate</w:t>
      </w:r>
      <w:r w:rsidR="0DA94F93">
        <w:rPr/>
        <w:t xml:space="preserve"> in this research project as described and understand that I am</w:t>
      </w:r>
      <w:r w:rsidR="68855B5B">
        <w:rPr/>
        <w:t xml:space="preserve"> </w:t>
      </w:r>
      <w:r w:rsidR="0DA94F93">
        <w:rPr/>
        <w:t>free to withdraw at any time without affecting my relationship with the researchers or the</w:t>
      </w:r>
      <w:r w:rsidR="09E61404">
        <w:rPr/>
        <w:t xml:space="preserve"> </w:t>
      </w:r>
      <w:r w:rsidR="0DA94F93">
        <w:rPr/>
        <w:t>University of Technology Sydney.</w:t>
      </w:r>
      <w:r>
        <w:br/>
      </w:r>
    </w:p>
    <w:p w:rsidR="2A84B709" w:rsidP="1E2FB884" w:rsidRDefault="2A84B709" w14:paraId="6C002820" w14:textId="64239865">
      <w:pPr>
        <w:pStyle w:val="ListParagraph"/>
        <w:numPr>
          <w:ilvl w:val="0"/>
          <w:numId w:val="3"/>
        </w:numPr>
        <w:spacing w:line="276" w:lineRule="auto"/>
        <w:jc w:val="both"/>
        <w:rPr/>
      </w:pPr>
      <w:r w:rsidR="0DA94F93">
        <w:rPr/>
        <w:t>I understand that my data will be securely stored in non-identifiable format.</w:t>
      </w:r>
      <w:r>
        <w:br/>
      </w:r>
    </w:p>
    <w:p w:rsidR="2A84B709" w:rsidP="1E2FB884" w:rsidRDefault="2A84B709" w14:paraId="3B91AD74" w14:textId="447CD952">
      <w:pPr>
        <w:pStyle w:val="ListParagraph"/>
        <w:numPr>
          <w:ilvl w:val="0"/>
          <w:numId w:val="3"/>
        </w:numPr>
        <w:spacing w:line="276" w:lineRule="auto"/>
        <w:jc w:val="both"/>
        <w:rPr/>
      </w:pPr>
      <w:r w:rsidR="0DA94F93">
        <w:rPr/>
        <w:t>I understand that I should download a copy of this information and consent form [here]</w:t>
      </w:r>
      <w:r>
        <w:br/>
      </w:r>
    </w:p>
    <w:p w:rsidR="2A84B709" w:rsidP="1E2FB884" w:rsidRDefault="2A84B709" w14:paraId="20A6021D" w14:textId="7BC18B34">
      <w:pPr>
        <w:pStyle w:val="ListParagraph"/>
        <w:numPr>
          <w:ilvl w:val="0"/>
          <w:numId w:val="3"/>
        </w:numPr>
        <w:spacing w:line="276" w:lineRule="auto"/>
        <w:jc w:val="both"/>
        <w:rPr/>
      </w:pPr>
      <w:r w:rsidR="0DA94F93">
        <w:rPr/>
        <w:t>I am aware that I can contact the researchers on the contact details provided if I have any c</w:t>
      </w:r>
      <w:r w:rsidR="0DA94F93">
        <w:rPr/>
        <w:t>oncerns about the research.</w:t>
      </w:r>
    </w:p>
    <w:p w:rsidR="755C8FA4" w:rsidP="1E2FB884" w:rsidRDefault="755C8FA4" w14:paraId="06DBB699" w14:textId="495A777C">
      <w:pPr>
        <w:pStyle w:val="Normal"/>
        <w:spacing w:line="276" w:lineRule="auto"/>
        <w:jc w:val="both"/>
      </w:pPr>
    </w:p>
    <w:p w:rsidR="755C8FA4" w:rsidP="1E2FB884" w:rsidRDefault="755C8FA4" w14:paraId="13512E6F" w14:textId="18E2F5E3">
      <w:pPr>
        <w:pStyle w:val="Normal"/>
        <w:spacing w:line="276" w:lineRule="auto"/>
        <w:jc w:val="center"/>
      </w:pPr>
    </w:p>
    <w:p w:rsidR="755C8FA4" w:rsidP="1E2FB884" w:rsidRDefault="755C8FA4" w14:paraId="7DDA134B" w14:textId="03A8078D">
      <w:pPr>
        <w:pStyle w:val="Normal"/>
        <w:spacing w:line="276" w:lineRule="auto"/>
        <w:jc w:val="center"/>
      </w:pPr>
    </w:p>
    <w:p w:rsidR="755C8FA4" w:rsidP="1E2FB884" w:rsidRDefault="755C8FA4" w14:paraId="1D9615B6" w14:textId="3FE45449">
      <w:pPr>
        <w:pStyle w:val="Normal"/>
        <w:spacing w:line="276" w:lineRule="auto"/>
        <w:jc w:val="center"/>
      </w:pPr>
    </w:p>
    <w:p w:rsidR="051E1754" w:rsidP="1E2FB884" w:rsidRDefault="051E1754" w14:paraId="5EA8F5C7" w14:textId="79E22F25">
      <w:pPr>
        <w:pStyle w:val="Normal"/>
        <w:spacing w:line="276" w:lineRule="auto"/>
        <w:jc w:val="cente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1763E5D4" wp14:editId="322357AE">
                <wp:extent xmlns:wp="http://schemas.openxmlformats.org/drawingml/2006/wordprocessingDrawing" cx="2351405" cy="1657350"/>
                <wp:effectExtent xmlns:wp="http://schemas.openxmlformats.org/drawingml/2006/wordprocessingDrawing" l="0" t="0" r="10795" b="19050"/>
                <wp:docPr xmlns:wp="http://schemas.openxmlformats.org/drawingml/2006/wordprocessingDrawing" id="1607529331" name="Rectangle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2351405" cy="1657350"/>
                        </a:xfrm>
                        <a:prstGeom prst="rect">
                          <a:avLst/>
                        </a:prstGeom>
                        <a:solidFill>
                          <a:schemeClr val="lt1"/>
                        </a:solidFill>
                        <a:ln>
                          <a:solidFill>
                            <a:srgbClr val="000000"/>
                          </a:solidFill>
                        </a:ln>
                      </wps:spPr>
                      <wps:txbx>
                        <w:txbxContent xmlns:w="http://schemas.openxmlformats.org/wordprocessingml/2006/main">
                          <w:p w:rsidR="00F36CF6" w:rsidP="00D06583" w:rsidRDefault="00F36CF6">
                            <w:pPr>
                              <w:spacing w:line="276" w:lineRule="auto"/>
                              <w:rPr>
                                <w:rFonts w:ascii="Calibri" w:hAnsi="Calibri" w:cs="Calibri"/>
                                <w:color w:val="000000"/>
                                <w:kern w:val="0"/>
                                <w:lang w:val="en-US"/>
                                <w14:ligatures xmlns:w14="http://schemas.microsoft.com/office/word/2010/wordml" w14:val="none"/>
                              </w:rPr>
                            </w:pPr>
                            <w:r>
                              <w:rPr>
                                <w:rFonts w:ascii="Calibri" w:hAnsi="Calibri" w:cs="Calibri"/>
                                <w:color w:val="000000"/>
                                <w:lang w:val="en-US"/>
                              </w:rPr>
                              <w:t>Click here to confirm consent and continue. Or close this browser window to end the study.</w:t>
                            </w:r>
                          </w:p>
                        </w:txbxContent>
                      </wps:txbx>
                      <wps:bodyPr anchor="t"/>
                    </wps:wsp>
                  </a:graphicData>
                </a:graphic>
              </wp:inline>
            </w:drawing>
          </mc:Choice>
          <mc:Fallback xmlns:a="http://schemas.openxmlformats.org/drawingml/2006/main" xmlns:mc="http://schemas.openxmlformats.org/markup-compatibility/2006"/>
        </mc:AlternateContent>
      </w:r>
    </w:p>
    <w:sectPr w:rsidR="00046AEE">
      <w:headerReference w:type="even" r:id="rId13"/>
      <w:headerReference w:type="default" r:id="rId14"/>
      <w:footerReference w:type="even" r:id="rId15"/>
      <w:footerReference w:type="default" r:id="rId16"/>
      <w:headerReference w:type="first" r:id="rId17"/>
      <w:footerReference w:type="first" r:id="rId18"/>
      <w:pgSz w:w="12240" w:h="15840" w:orient="portrait"/>
      <w:pgMar w:top="1134"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1161F" w:rsidRDefault="00C1161F" w14:paraId="7BA9A15E" w14:textId="77777777">
      <w:r>
        <w:separator/>
      </w:r>
    </w:p>
  </w:endnote>
  <w:endnote w:type="continuationSeparator" w:id="0">
    <w:p w:rsidR="00C1161F" w:rsidRDefault="00C1161F" w14:paraId="68FD3B00"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w:fontKey="{7B48A1B7-9737-4588-A0E4-3DE4C467CF03}" r:id="rId1"/>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w:fontKey="{EFB49EDC-885E-4E22-8F4D-7A6FFE336EF6}" r:id="rId2"/>
  </w:font>
  <w:font w:name="Optima LT Std">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w:fontKey="{5C73EA23-B9B7-4631-9717-06B60EC04FFE}" r:id="rId3"/>
    <w:embedItalic w:fontKey="{BC2E85C9-FFF2-47B0-9BCE-2841B91CAEAB}" r:id="rId4"/>
  </w:font>
  <w:font w:name="Calibri">
    <w:panose1 w:val="020F0502020204030204"/>
    <w:charset w:val="00"/>
    <w:family w:val="swiss"/>
    <w:pitch w:val="variable"/>
    <w:sig w:usb0="E4002EFF" w:usb1="C000247B" w:usb2="00000009" w:usb3="00000000" w:csb0="000001FF" w:csb1="00000000"/>
    <w:embedRegular w:fontKey="{D60511D0-0FBF-40A4-AC2A-6D9FCF26EC1D}" r:id="rId5"/>
    <w:embedBold w:fontKey="{5FAE93D6-3C95-40D0-8AFC-706A26424138}" r:id="rId6"/>
    <w:embedItalic w:fontKey="{1AF09D97-CCCA-4900-B213-D8D7E4DE5078}" r:id="rId7"/>
    <w:embedBoldItalic w:fontKey="{9EF6BD6C-9D2B-4681-BF22-028EC8472DC5}" r:id="rId8"/>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w:fontKey="{811513D4-BEC9-42D8-B075-66EA04EECA1A}" r:id="rId9"/>
  </w:font>
  <w:font w:name="Yu Mincho">
    <w:altName w:val="游明朝"/>
    <w:charset w:val="80"/>
    <w:family w:val="roman"/>
    <w:pitch w:val="variable"/>
    <w:sig w:usb0="800002E7" w:usb1="2AC7FCFF" w:usb2="00000012" w:usb3="00000000" w:csb0="000200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46AEE" w:rsidRDefault="00046AEE" w14:paraId="17AD93B2" w14:textId="77777777">
    <w:pPr>
      <w:pBdr>
        <w:top w:val="nil"/>
        <w:left w:val="nil"/>
        <w:bottom w:val="nil"/>
        <w:right w:val="nil"/>
        <w:between w:val="nil"/>
      </w:pBdr>
      <w:tabs>
        <w:tab w:val="center" w:pos="4153"/>
        <w:tab w:val="right" w:pos="830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46AEE" w:rsidP="1E2FB884" w:rsidRDefault="00925831" w14:paraId="000DC880" w14:textId="120E4167">
    <w:pPr>
      <w:pBdr>
        <w:top w:val="single" w:color="000000" w:sz="4" w:space="1"/>
        <w:left w:val="nil" w:color="000000" w:sz="0" w:space="0"/>
        <w:bottom w:val="nil" w:color="000000" w:sz="0" w:space="0"/>
        <w:right w:val="nil" w:color="000000" w:sz="0" w:space="0"/>
        <w:between w:val="nil" w:color="000000" w:sz="0" w:space="0"/>
      </w:pBdr>
      <w:tabs>
        <w:tab w:val="center" w:pos="4153"/>
        <w:tab w:val="right" w:pos="8306"/>
        <w:tab w:val="right" w:pos="8640"/>
      </w:tabs>
      <w:rPr>
        <w:rFonts w:ascii="Calibri" w:hAnsi="Calibri" w:eastAsia="Calibri" w:cs="Calibri"/>
        <w:color w:val="000000"/>
        <w:sz w:val="20"/>
        <w:szCs w:val="20"/>
      </w:rPr>
    </w:pPr>
    <w:r w:rsidRPr="1E2FB884" w:rsidR="1E2FB884">
      <w:rPr>
        <w:rFonts w:ascii="Calibri" w:hAnsi="Calibri" w:eastAsia="Calibri" w:cs="Calibri"/>
        <w:i w:val="1"/>
        <w:iCs w:val="1"/>
        <w:color w:val="000000" w:themeColor="text1" w:themeTint="FF" w:themeShade="FF"/>
        <w:sz w:val="20"/>
        <w:szCs w:val="20"/>
      </w:rPr>
      <w:t>Participant information and consent form -</w:t>
    </w:r>
    <w:r w:rsidRPr="1E2FB884" w:rsidR="1E2FB884">
      <w:rPr>
        <w:rFonts w:ascii="Calibri" w:hAnsi="Calibri" w:eastAsia="Calibri" w:cs="Calibri"/>
        <w:i w:val="1"/>
        <w:iCs w:val="1"/>
        <w:color w:val="000000" w:themeColor="text1" w:themeTint="FF" w:themeShade="FF"/>
        <w:sz w:val="20"/>
        <w:szCs w:val="20"/>
      </w:rPr>
      <w:t xml:space="preserve"> </w:t>
    </w:r>
    <w:r w:rsidRPr="1E2FB884" w:rsidR="1E2FB884">
      <w:rPr>
        <w:rFonts w:ascii="Calibri" w:hAnsi="Calibri" w:eastAsia="Calibri" w:cs="Calibri"/>
        <w:i w:val="1"/>
        <w:iCs w:val="1"/>
        <w:color w:val="000000" w:themeColor="text1" w:themeTint="FF" w:themeShade="FF"/>
        <w:sz w:val="20"/>
        <w:szCs w:val="20"/>
      </w:rPr>
      <w:t>2</w:t>
    </w:r>
    <w:r w:rsidRPr="1E2FB884" w:rsidR="1E2FB884">
      <w:rPr>
        <w:rFonts w:ascii="Calibri" w:hAnsi="Calibri" w:eastAsia="Calibri" w:cs="Calibri"/>
        <w:i w:val="1"/>
        <w:iCs w:val="1"/>
        <w:color w:val="000000" w:themeColor="text1" w:themeTint="FF" w:themeShade="FF"/>
        <w:sz w:val="20"/>
        <w:szCs w:val="20"/>
      </w:rPr>
      <w:t xml:space="preserve">, </w:t>
    </w:r>
    <w:r w:rsidRPr="1E2FB884" w:rsidR="1E2FB884">
      <w:rPr>
        <w:rFonts w:ascii="Calibri" w:hAnsi="Calibri" w:eastAsia="Calibri" w:cs="Calibri"/>
        <w:i w:val="1"/>
        <w:iCs w:val="1"/>
        <w:color w:val="000000" w:themeColor="text1" w:themeTint="FF" w:themeShade="FF"/>
        <w:sz w:val="20"/>
        <w:szCs w:val="20"/>
      </w:rPr>
      <w:t>2</w:t>
    </w:r>
    <w:r w:rsidRPr="1E2FB884" w:rsidR="1E2FB884">
      <w:rPr>
        <w:rFonts w:ascii="Calibri" w:hAnsi="Calibri" w:eastAsia="Calibri" w:cs="Calibri"/>
        <w:i w:val="1"/>
        <w:iCs w:val="1"/>
        <w:color w:val="000000" w:themeColor="text1" w:themeTint="FF" w:themeShade="FF"/>
        <w:sz w:val="20"/>
        <w:szCs w:val="20"/>
      </w:rPr>
      <w:t>5</w:t>
    </w:r>
    <w:r w:rsidRPr="1E2FB884" w:rsidR="1E2FB884">
      <w:rPr>
        <w:rFonts w:ascii="Calibri" w:hAnsi="Calibri" w:eastAsia="Calibri" w:cs="Calibri"/>
        <w:i w:val="1"/>
        <w:iCs w:val="1"/>
        <w:color w:val="000000" w:themeColor="text1" w:themeTint="FF" w:themeShade="FF"/>
        <w:sz w:val="20"/>
        <w:szCs w:val="20"/>
      </w:rPr>
      <w:t>-0</w:t>
    </w:r>
    <w:r w:rsidRPr="1E2FB884" w:rsidR="1E2FB884">
      <w:rPr>
        <w:rFonts w:ascii="Calibri" w:hAnsi="Calibri" w:eastAsia="Calibri" w:cs="Calibri"/>
        <w:i w:val="1"/>
        <w:iCs w:val="1"/>
        <w:color w:val="000000" w:themeColor="text1" w:themeTint="FF" w:themeShade="FF"/>
        <w:sz w:val="20"/>
        <w:szCs w:val="20"/>
      </w:rPr>
      <w:t>2</w:t>
    </w:r>
    <w:r w:rsidRPr="1E2FB884" w:rsidR="1E2FB884">
      <w:rPr>
        <w:rFonts w:ascii="Calibri" w:hAnsi="Calibri" w:eastAsia="Calibri" w:cs="Calibri"/>
        <w:i w:val="1"/>
        <w:iCs w:val="1"/>
        <w:color w:val="000000" w:themeColor="text1" w:themeTint="FF" w:themeShade="FF"/>
        <w:sz w:val="20"/>
        <w:szCs w:val="20"/>
      </w:rPr>
      <w:t>-24</w:t>
    </w:r>
    <w:r>
      <w:tab/>
    </w:r>
    <w:r w:rsidRPr="1E2FB884" w:rsidR="1E2FB884">
      <w:rPr>
        <w:rFonts w:ascii="Calibri" w:hAnsi="Calibri" w:eastAsia="Calibri" w:cs="Calibri"/>
        <w:i w:val="1"/>
        <w:iCs w:val="1"/>
        <w:color w:val="000000" w:themeColor="text1" w:themeTint="FF" w:themeShade="FF"/>
        <w:sz w:val="20"/>
        <w:szCs w:val="20"/>
      </w:rPr>
      <w:t xml:space="preserve">      Page </w:t>
    </w:r>
    <w:r w:rsidRPr="1E2FB884">
      <w:rPr>
        <w:rFonts w:ascii="Calibri" w:hAnsi="Calibri" w:eastAsia="Calibri" w:cs="Calibri"/>
        <w:i w:val="1"/>
        <w:iCs w:val="1"/>
        <w:noProof/>
        <w:color w:val="000000" w:themeColor="text1" w:themeTint="FF" w:themeShade="FF"/>
        <w:sz w:val="20"/>
        <w:szCs w:val="20"/>
      </w:rPr>
      <w:fldChar w:fldCharType="begin"/>
    </w:r>
    <w:r w:rsidRPr="1E2FB884">
      <w:rPr>
        <w:rFonts w:ascii="Calibri" w:hAnsi="Calibri" w:eastAsia="Calibri" w:cs="Calibri"/>
        <w:i w:val="1"/>
        <w:iCs w:val="1"/>
        <w:color w:val="000000" w:themeColor="text1" w:themeTint="FF" w:themeShade="FF"/>
        <w:sz w:val="20"/>
        <w:szCs w:val="20"/>
      </w:rPr>
      <w:instrText xml:space="preserve">PAGE</w:instrText>
    </w:r>
    <w:r w:rsidRPr="1E2FB884">
      <w:rPr>
        <w:rFonts w:ascii="Calibri" w:hAnsi="Calibri" w:eastAsia="Calibri" w:cs="Calibri"/>
        <w:i w:val="1"/>
        <w:iCs w:val="1"/>
        <w:color w:val="000000" w:themeColor="text1" w:themeTint="FF" w:themeShade="FF"/>
        <w:sz w:val="20"/>
        <w:szCs w:val="20"/>
      </w:rPr>
      <w:fldChar w:fldCharType="separate"/>
    </w:r>
    <w:r w:rsidRPr="1E2FB884" w:rsidR="1E2FB884">
      <w:rPr>
        <w:rFonts w:ascii="Calibri" w:hAnsi="Calibri" w:eastAsia="Calibri" w:cs="Calibri"/>
        <w:i w:val="1"/>
        <w:iCs w:val="1"/>
        <w:noProof/>
        <w:color w:val="000000" w:themeColor="text1" w:themeTint="FF" w:themeShade="FF"/>
        <w:sz w:val="20"/>
        <w:szCs w:val="20"/>
      </w:rPr>
      <w:t>1</w:t>
    </w:r>
    <w:r w:rsidRPr="1E2FB884">
      <w:rPr>
        <w:rFonts w:ascii="Calibri" w:hAnsi="Calibri" w:eastAsia="Calibri" w:cs="Calibri"/>
        <w:i w:val="1"/>
        <w:iCs w:val="1"/>
        <w:noProof/>
        <w:color w:val="000000" w:themeColor="text1" w:themeTint="FF" w:themeShade="FF"/>
        <w:sz w:val="20"/>
        <w:szCs w:val="20"/>
      </w:rPr>
      <w:fldChar w:fldCharType="end"/>
    </w:r>
    <w:r w:rsidRPr="1E2FB884" w:rsidR="1E2FB884">
      <w:rPr>
        <w:rFonts w:ascii="Calibri" w:hAnsi="Calibri" w:eastAsia="Calibri" w:cs="Calibri"/>
        <w:i w:val="1"/>
        <w:iCs w:val="1"/>
        <w:color w:val="000000" w:themeColor="text1" w:themeTint="FF" w:themeShade="FF"/>
        <w:sz w:val="20"/>
        <w:szCs w:val="20"/>
      </w:rPr>
      <w:t xml:space="preserve"> of </w:t>
    </w:r>
    <w:r w:rsidRPr="1E2FB884">
      <w:rPr>
        <w:rFonts w:ascii="Calibri" w:hAnsi="Calibri" w:eastAsia="Calibri" w:cs="Calibri"/>
        <w:i w:val="1"/>
        <w:iCs w:val="1"/>
        <w:noProof/>
        <w:color w:val="000000" w:themeColor="text1" w:themeTint="FF" w:themeShade="FF"/>
        <w:sz w:val="20"/>
        <w:szCs w:val="20"/>
      </w:rPr>
      <w:fldChar w:fldCharType="begin"/>
    </w:r>
    <w:r w:rsidRPr="1E2FB884">
      <w:rPr>
        <w:rFonts w:ascii="Calibri" w:hAnsi="Calibri" w:eastAsia="Calibri" w:cs="Calibri"/>
        <w:i w:val="1"/>
        <w:iCs w:val="1"/>
        <w:color w:val="000000" w:themeColor="text1" w:themeTint="FF" w:themeShade="FF"/>
        <w:sz w:val="20"/>
        <w:szCs w:val="20"/>
      </w:rPr>
      <w:instrText xml:space="preserve">NUMPAGES</w:instrText>
    </w:r>
    <w:r w:rsidRPr="1E2FB884">
      <w:rPr>
        <w:rFonts w:ascii="Calibri" w:hAnsi="Calibri" w:eastAsia="Calibri" w:cs="Calibri"/>
        <w:i w:val="1"/>
        <w:iCs w:val="1"/>
        <w:color w:val="000000" w:themeColor="text1" w:themeTint="FF" w:themeShade="FF"/>
        <w:sz w:val="20"/>
        <w:szCs w:val="20"/>
      </w:rPr>
      <w:fldChar w:fldCharType="separate"/>
    </w:r>
    <w:r w:rsidRPr="1E2FB884" w:rsidR="1E2FB884">
      <w:rPr>
        <w:rFonts w:ascii="Calibri" w:hAnsi="Calibri" w:eastAsia="Calibri" w:cs="Calibri"/>
        <w:i w:val="1"/>
        <w:iCs w:val="1"/>
        <w:noProof/>
        <w:color w:val="000000" w:themeColor="text1" w:themeTint="FF" w:themeShade="FF"/>
        <w:sz w:val="20"/>
        <w:szCs w:val="20"/>
      </w:rPr>
      <w:t>2</w:t>
    </w:r>
    <w:r w:rsidRPr="1E2FB884">
      <w:rPr>
        <w:rFonts w:ascii="Calibri" w:hAnsi="Calibri" w:eastAsia="Calibri" w:cs="Calibri"/>
        <w:i w:val="1"/>
        <w:iCs w:val="1"/>
        <w:noProof/>
        <w:color w:val="000000" w:themeColor="text1" w:themeTint="FF" w:themeShade="FF"/>
        <w:sz w:val="20"/>
        <w:szCs w:val="20"/>
      </w:rPr>
      <w:fldChar w:fldCharType="end"/>
    </w:r>
  </w:p>
  <w:p w:rsidR="00046AEE" w:rsidRDefault="00046AEE" w14:paraId="2BA226A1" w14:textId="77777777">
    <w:pPr>
      <w:pBdr>
        <w:top w:val="nil"/>
        <w:left w:val="nil"/>
        <w:bottom w:val="nil"/>
        <w:right w:val="nil"/>
        <w:between w:val="nil"/>
      </w:pBdr>
      <w:tabs>
        <w:tab w:val="center" w:pos="4153"/>
        <w:tab w:val="right" w:pos="8306"/>
      </w:tabs>
      <w:rPr>
        <w:color w:val="000000"/>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46AEE" w:rsidRDefault="00925831" w14:paraId="56E768E9" w14:textId="77777777">
    <w:pPr>
      <w:pBdr>
        <w:top w:val="single" w:color="000000" w:sz="4" w:space="1"/>
        <w:left w:val="nil"/>
        <w:bottom w:val="nil"/>
        <w:right w:val="nil"/>
        <w:between w:val="nil"/>
      </w:pBdr>
      <w:tabs>
        <w:tab w:val="center" w:pos="4153"/>
        <w:tab w:val="right" w:pos="8306"/>
        <w:tab w:val="right" w:pos="8640"/>
      </w:tabs>
      <w:rPr>
        <w:color w:val="000000"/>
      </w:rPr>
    </w:pPr>
    <w:r>
      <w:rPr>
        <w:i/>
        <w:color w:val="000000"/>
        <w:sz w:val="16"/>
        <w:szCs w:val="16"/>
      </w:rPr>
      <w:tab/>
    </w:r>
    <w:r>
      <w:rPr>
        <w:i/>
        <w:color w:val="000000"/>
        <w:sz w:val="16"/>
        <w:szCs w:val="16"/>
      </w:rPr>
      <w:tab/>
    </w:r>
    <w:r>
      <w:rPr>
        <w:i/>
        <w:color w:val="000000"/>
        <w:sz w:val="16"/>
        <w:szCs w:val="16"/>
      </w:rPr>
      <w:t xml:space="preserve">    Page </w:t>
    </w:r>
    <w:r>
      <w:rPr>
        <w:i/>
        <w:color w:val="000000"/>
        <w:sz w:val="16"/>
        <w:szCs w:val="16"/>
      </w:rPr>
      <w:fldChar w:fldCharType="begin"/>
    </w:r>
    <w:r>
      <w:rPr>
        <w:i/>
        <w:color w:val="000000"/>
        <w:sz w:val="16"/>
        <w:szCs w:val="16"/>
      </w:rPr>
      <w:instrText>PAGE</w:instrText>
    </w:r>
    <w:r>
      <w:rPr>
        <w:i/>
        <w:color w:val="000000"/>
        <w:sz w:val="16"/>
        <w:szCs w:val="16"/>
      </w:rPr>
      <w:fldChar w:fldCharType="separate"/>
    </w:r>
    <w:r>
      <w:rPr>
        <w:i/>
        <w:color w:val="000000"/>
        <w:sz w:val="16"/>
        <w:szCs w:val="16"/>
      </w:rPr>
      <w:fldChar w:fldCharType="end"/>
    </w:r>
    <w:r>
      <w:rPr>
        <w:i/>
        <w:color w:val="000000"/>
        <w:sz w:val="16"/>
        <w:szCs w:val="16"/>
      </w:rPr>
      <w:t xml:space="preserve"> of </w:t>
    </w:r>
    <w:r>
      <w:rPr>
        <w:i/>
        <w:color w:val="000000"/>
        <w:sz w:val="16"/>
        <w:szCs w:val="16"/>
      </w:rPr>
      <w:fldChar w:fldCharType="begin"/>
    </w:r>
    <w:r>
      <w:rPr>
        <w:i/>
        <w:color w:val="000000"/>
        <w:sz w:val="16"/>
        <w:szCs w:val="16"/>
      </w:rPr>
      <w:instrText>NUMPAGES</w:instrText>
    </w:r>
    <w:r>
      <w:rPr>
        <w:i/>
        <w:color w:val="000000"/>
        <w:sz w:val="16"/>
        <w:szCs w:val="16"/>
      </w:rPr>
      <w:fldChar w:fldCharType="separate"/>
    </w:r>
    <w:r>
      <w:rPr>
        <w:i/>
        <w:color w:val="00000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1161F" w:rsidRDefault="00C1161F" w14:paraId="6AF7AD3E" w14:textId="77777777">
      <w:r>
        <w:separator/>
      </w:r>
    </w:p>
  </w:footnote>
  <w:footnote w:type="continuationSeparator" w:id="0">
    <w:p w:rsidR="00C1161F" w:rsidRDefault="00C1161F" w14:paraId="299E9D37"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46AEE" w:rsidRDefault="00046AEE" w14:paraId="19219836" w14:textId="77777777">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w:rsidR="00046AEE" w:rsidRDefault="00925831" w14:paraId="1D1BE1BE" w14:textId="77777777">
    <w:pPr>
      <w:pBdr>
        <w:top w:val="nil"/>
        <w:left w:val="nil"/>
        <w:bottom w:val="nil"/>
        <w:right w:val="nil"/>
        <w:between w:val="nil"/>
      </w:pBdr>
      <w:tabs>
        <w:tab w:val="center" w:pos="4320"/>
        <w:tab w:val="right" w:pos="8640"/>
      </w:tabs>
      <w:ind w:firstLine="720"/>
      <w:jc w:val="right"/>
      <w:rPr>
        <w:color w:val="000000"/>
      </w:rPr>
    </w:pPr>
    <w:r>
      <w:rPr>
        <w:noProof/>
        <w:color w:val="000000"/>
      </w:rPr>
      <w:drawing>
        <wp:anchor distT="0" distB="0" distL="114300" distR="114300" simplePos="0" relativeHeight="251658240" behindDoc="0" locked="0" layoutInCell="1" hidden="0" allowOverlap="1" wp14:anchorId="54E1A81B" wp14:editId="07777777">
          <wp:simplePos x="0" y="0"/>
          <wp:positionH relativeFrom="margin">
            <wp:posOffset>3848100</wp:posOffset>
          </wp:positionH>
          <wp:positionV relativeFrom="margin">
            <wp:posOffset>-744854</wp:posOffset>
          </wp:positionV>
          <wp:extent cx="2381250" cy="608829"/>
          <wp:effectExtent l="0" t="0" r="0" b="0"/>
          <wp:wrapNone/>
          <wp:docPr id="6468335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
                  <a:srcRect/>
                  <a:stretch>
                    <a:fillRect/>
                  </a:stretch>
                </pic:blipFill>
                <pic:spPr>
                  <a:xfrm>
                    <a:off x="0" y="0"/>
                    <a:ext cx="2381250" cy="608829"/>
                  </a:xfrm>
                  <a:prstGeom prst="rect">
                    <a:avLst/>
                  </a:prstGeom>
                  <a:ln/>
                </pic:spPr>
              </pic:pic>
            </a:graphicData>
          </a:graphic>
        </wp:anchor>
      </w:drawing>
    </w:r>
  </w:p>
  <w:p w:rsidR="00046AEE" w:rsidRDefault="00046AEE" w14:paraId="0DE4B5B7" w14:textId="77777777">
    <w:pPr>
      <w:pBdr>
        <w:top w:val="nil"/>
        <w:left w:val="nil"/>
        <w:bottom w:val="nil"/>
        <w:right w:val="nil"/>
        <w:between w:val="nil"/>
      </w:pBdr>
      <w:tabs>
        <w:tab w:val="center" w:pos="4320"/>
        <w:tab w:val="right" w:pos="8640"/>
      </w:tabs>
      <w:ind w:firstLine="720"/>
      <w:jc w:val="right"/>
      <w:rPr>
        <w:color w:val="000000"/>
      </w:rPr>
    </w:pPr>
  </w:p>
  <w:p w:rsidR="00046AEE" w:rsidRDefault="00046AEE" w14:paraId="66204FF1" w14:textId="77777777">
    <w:pPr>
      <w:pBdr>
        <w:top w:val="nil"/>
        <w:left w:val="nil"/>
        <w:bottom w:val="nil"/>
        <w:right w:val="nil"/>
        <w:between w:val="nil"/>
      </w:pBdr>
      <w:tabs>
        <w:tab w:val="center" w:pos="4320"/>
        <w:tab w:val="right" w:pos="8640"/>
      </w:tabs>
      <w:ind w:firstLine="720"/>
      <w:jc w:val="right"/>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w:rsidR="00046AEE" w:rsidRDefault="00925831" w14:paraId="61829076" w14:textId="77777777">
    <w:pPr>
      <w:pBdr>
        <w:top w:val="nil"/>
        <w:left w:val="nil"/>
        <w:bottom w:val="nil"/>
        <w:right w:val="nil"/>
        <w:between w:val="nil"/>
      </w:pBdr>
      <w:tabs>
        <w:tab w:val="center" w:pos="4320"/>
        <w:tab w:val="right" w:pos="8640"/>
      </w:tabs>
      <w:jc w:val="right"/>
      <w:rPr>
        <w:color w:val="000000"/>
      </w:rPr>
    </w:pPr>
    <w:r>
      <w:rPr>
        <w:noProof/>
        <w:color w:val="000000"/>
      </w:rPr>
      <w:drawing>
        <wp:inline distT="0" distB="0" distL="0" distR="0" wp14:anchorId="77AA41C0" wp14:editId="07777777">
          <wp:extent cx="1310640" cy="594360"/>
          <wp:effectExtent l="0" t="0" r="0" b="0"/>
          <wp:docPr id="646833535" name="image1.png" descr="Black-UTS-logo-Title2"/>
          <wp:cNvGraphicFramePr/>
          <a:graphic xmlns:a="http://schemas.openxmlformats.org/drawingml/2006/main">
            <a:graphicData uri="http://schemas.openxmlformats.org/drawingml/2006/picture">
              <pic:pic xmlns:pic="http://schemas.openxmlformats.org/drawingml/2006/picture">
                <pic:nvPicPr>
                  <pic:cNvPr id="0" name="image1.png" descr="Black-UTS-logo-Title2"/>
                  <pic:cNvPicPr preferRelativeResize="0"/>
                </pic:nvPicPr>
                <pic:blipFill>
                  <a:blip r:embed="rId1"/>
                  <a:srcRect l="7433" t="13641" r="9327" b="22679"/>
                  <a:stretch>
                    <a:fillRect/>
                  </a:stretch>
                </pic:blipFill>
                <pic:spPr>
                  <a:xfrm>
                    <a:off x="0" y="0"/>
                    <a:ext cx="1310640" cy="594360"/>
                  </a:xfrm>
                  <a:prstGeom prst="rect">
                    <a:avLst/>
                  </a:prstGeom>
                  <a:ln/>
                </pic:spPr>
              </pic:pic>
            </a:graphicData>
          </a:graphic>
        </wp:inline>
      </w:drawing>
    </w:r>
  </w:p>
</w:hdr>
</file>

<file path=word/intelligence2.xml><?xml version="1.0" encoding="utf-8"?>
<int2:intelligence xmlns:int2="http://schemas.microsoft.com/office/intelligence/2020/intelligence">
  <int2:observations>
    <int2:bookmark int2:bookmarkName="_Int_1T9VlUKP" int2:invalidationBookmarkName="" int2:hashCode="x7F4OlTDEtRFCp" int2:id="sxAvgdpZ">
      <int2:state int2:type="WordDesignerDefaultAnnotation" int2:value="Rejected"/>
    </int2:bookmark>
    <int2:bookmark int2:bookmarkName="_Int_hMcJqasm" int2:invalidationBookmarkName="" int2:hashCode="tJEnq0fEgBMOud" int2:id="ChWSrgrH">
      <int2:state int2:type="WordDesignerDefaultAnnotation" int2:value="Rejected"/>
    </int2:bookmark>
    <int2:bookmark int2:bookmarkName="_Int_I0AGqSws" int2:invalidationBookmarkName="" int2:hashCode="52VXAzRMzJ5uG9" int2:id="5tfDyhRE">
      <int2:state int2:type="WordDesignerDefaultAnnotation"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3">
    <w:nsid w:val="31fc1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50d247e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31647955"/>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4E013A93"/>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4">
    <w:abstractNumId w:val="3"/>
  </w:num>
  <w:num w:numId="3">
    <w:abstractNumId w:val="2"/>
  </w:num>
  <w:num w:numId="1" w16cid:durableId="1350836485">
    <w:abstractNumId w:val="0"/>
  </w:num>
  <w:num w:numId="2" w16cid:durableId="840897019">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30"/>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6AEE"/>
    <w:rsid w:val="00046AEE"/>
    <w:rsid w:val="00355476"/>
    <w:rsid w:val="003822CD"/>
    <w:rsid w:val="003C3165"/>
    <w:rsid w:val="004161C0"/>
    <w:rsid w:val="004C13B5"/>
    <w:rsid w:val="00586F34"/>
    <w:rsid w:val="005E2A6C"/>
    <w:rsid w:val="006D78D4"/>
    <w:rsid w:val="007F067B"/>
    <w:rsid w:val="008F5085"/>
    <w:rsid w:val="00925831"/>
    <w:rsid w:val="00993AC9"/>
    <w:rsid w:val="00A47D86"/>
    <w:rsid w:val="00B1EC47"/>
    <w:rsid w:val="00C1161F"/>
    <w:rsid w:val="00D62A2B"/>
    <w:rsid w:val="00DB3D03"/>
    <w:rsid w:val="00E626D1"/>
    <w:rsid w:val="00EE7E21"/>
    <w:rsid w:val="00F535E0"/>
    <w:rsid w:val="00F93BFD"/>
    <w:rsid w:val="018271E6"/>
    <w:rsid w:val="01BC49CD"/>
    <w:rsid w:val="01FA747A"/>
    <w:rsid w:val="02A1A3AB"/>
    <w:rsid w:val="02C6622A"/>
    <w:rsid w:val="02D5A7FC"/>
    <w:rsid w:val="02D937D5"/>
    <w:rsid w:val="031C8FBE"/>
    <w:rsid w:val="038D48EA"/>
    <w:rsid w:val="041AEB27"/>
    <w:rsid w:val="0424F7D0"/>
    <w:rsid w:val="0433394A"/>
    <w:rsid w:val="0459AFBD"/>
    <w:rsid w:val="047FD485"/>
    <w:rsid w:val="0481D188"/>
    <w:rsid w:val="04F933DB"/>
    <w:rsid w:val="051E1754"/>
    <w:rsid w:val="052D62A6"/>
    <w:rsid w:val="05DD1FF7"/>
    <w:rsid w:val="064145CF"/>
    <w:rsid w:val="06415D75"/>
    <w:rsid w:val="06632C82"/>
    <w:rsid w:val="068BB5D5"/>
    <w:rsid w:val="06C04CC1"/>
    <w:rsid w:val="06E4291F"/>
    <w:rsid w:val="06F28F95"/>
    <w:rsid w:val="07334A67"/>
    <w:rsid w:val="076C0ABD"/>
    <w:rsid w:val="07961A03"/>
    <w:rsid w:val="07A38FFA"/>
    <w:rsid w:val="08215E5A"/>
    <w:rsid w:val="0897FE92"/>
    <w:rsid w:val="08B87B70"/>
    <w:rsid w:val="09046C9B"/>
    <w:rsid w:val="090B2C5F"/>
    <w:rsid w:val="093F347C"/>
    <w:rsid w:val="096A6DF5"/>
    <w:rsid w:val="09E61404"/>
    <w:rsid w:val="09EF9A83"/>
    <w:rsid w:val="0A1876C7"/>
    <w:rsid w:val="0A6DAC00"/>
    <w:rsid w:val="0A7D0E6E"/>
    <w:rsid w:val="0AA96C38"/>
    <w:rsid w:val="0AF698E8"/>
    <w:rsid w:val="0B1A6935"/>
    <w:rsid w:val="0B3E88BF"/>
    <w:rsid w:val="0B95FE4B"/>
    <w:rsid w:val="0BD2B5FE"/>
    <w:rsid w:val="0BDFEBEA"/>
    <w:rsid w:val="0C64DF7B"/>
    <w:rsid w:val="0C754673"/>
    <w:rsid w:val="0C96D6D1"/>
    <w:rsid w:val="0CA6CF7D"/>
    <w:rsid w:val="0D2AC0A8"/>
    <w:rsid w:val="0DA94F93"/>
    <w:rsid w:val="0DD48B7D"/>
    <w:rsid w:val="0DDB5692"/>
    <w:rsid w:val="0DE007E6"/>
    <w:rsid w:val="0E29A127"/>
    <w:rsid w:val="0E8F9081"/>
    <w:rsid w:val="0E947245"/>
    <w:rsid w:val="0EFAACA5"/>
    <w:rsid w:val="0F09C190"/>
    <w:rsid w:val="0F6AE977"/>
    <w:rsid w:val="0F8F360E"/>
    <w:rsid w:val="0FD0C58E"/>
    <w:rsid w:val="10671822"/>
    <w:rsid w:val="106F5CD4"/>
    <w:rsid w:val="107B41A0"/>
    <w:rsid w:val="1119C228"/>
    <w:rsid w:val="1158A0F4"/>
    <w:rsid w:val="115C05A4"/>
    <w:rsid w:val="1163A5B0"/>
    <w:rsid w:val="11C7FD6C"/>
    <w:rsid w:val="12105145"/>
    <w:rsid w:val="12267C0C"/>
    <w:rsid w:val="12C5A970"/>
    <w:rsid w:val="12F75A5C"/>
    <w:rsid w:val="1362A9CA"/>
    <w:rsid w:val="1364486A"/>
    <w:rsid w:val="136D2CA9"/>
    <w:rsid w:val="138F32BE"/>
    <w:rsid w:val="147A1750"/>
    <w:rsid w:val="147F0EF0"/>
    <w:rsid w:val="14C763D6"/>
    <w:rsid w:val="14EF5165"/>
    <w:rsid w:val="152ECB32"/>
    <w:rsid w:val="152EDBD0"/>
    <w:rsid w:val="153B2077"/>
    <w:rsid w:val="153C7258"/>
    <w:rsid w:val="155C35A2"/>
    <w:rsid w:val="15994D75"/>
    <w:rsid w:val="15DF66F9"/>
    <w:rsid w:val="15E06856"/>
    <w:rsid w:val="15FDE7BC"/>
    <w:rsid w:val="1616D17F"/>
    <w:rsid w:val="164E0D5B"/>
    <w:rsid w:val="16B01D6C"/>
    <w:rsid w:val="17060CF7"/>
    <w:rsid w:val="17234A2B"/>
    <w:rsid w:val="172CE303"/>
    <w:rsid w:val="17C01976"/>
    <w:rsid w:val="1837BD0A"/>
    <w:rsid w:val="189C3DBF"/>
    <w:rsid w:val="18B9D2C6"/>
    <w:rsid w:val="18E02263"/>
    <w:rsid w:val="18ECAFA2"/>
    <w:rsid w:val="19211EFF"/>
    <w:rsid w:val="199574DC"/>
    <w:rsid w:val="19C5016D"/>
    <w:rsid w:val="19D501AA"/>
    <w:rsid w:val="19D608C4"/>
    <w:rsid w:val="19E608B3"/>
    <w:rsid w:val="1A309A42"/>
    <w:rsid w:val="1AAA6824"/>
    <w:rsid w:val="1AFBB9BB"/>
    <w:rsid w:val="1B014026"/>
    <w:rsid w:val="1B6007E6"/>
    <w:rsid w:val="1B66B277"/>
    <w:rsid w:val="1B8A04D7"/>
    <w:rsid w:val="1B8BE866"/>
    <w:rsid w:val="1BDE8B69"/>
    <w:rsid w:val="1C5EC8CC"/>
    <w:rsid w:val="1C799EDB"/>
    <w:rsid w:val="1C87949F"/>
    <w:rsid w:val="1CE07BA5"/>
    <w:rsid w:val="1D48B987"/>
    <w:rsid w:val="1DBF130A"/>
    <w:rsid w:val="1DCC09AD"/>
    <w:rsid w:val="1DF2AA0D"/>
    <w:rsid w:val="1DF3ECB5"/>
    <w:rsid w:val="1DFEFE2F"/>
    <w:rsid w:val="1E1110C4"/>
    <w:rsid w:val="1E2FB884"/>
    <w:rsid w:val="1E4FEB2C"/>
    <w:rsid w:val="1E828E9B"/>
    <w:rsid w:val="1E854C8C"/>
    <w:rsid w:val="1E99BCC7"/>
    <w:rsid w:val="1F43287E"/>
    <w:rsid w:val="1F8EF467"/>
    <w:rsid w:val="1FAC08AE"/>
    <w:rsid w:val="2020CD67"/>
    <w:rsid w:val="20254F75"/>
    <w:rsid w:val="208110D1"/>
    <w:rsid w:val="208CDB5D"/>
    <w:rsid w:val="2092BE5A"/>
    <w:rsid w:val="20AC4520"/>
    <w:rsid w:val="214B637C"/>
    <w:rsid w:val="2152892C"/>
    <w:rsid w:val="21603896"/>
    <w:rsid w:val="21E998DB"/>
    <w:rsid w:val="220C1119"/>
    <w:rsid w:val="222795CF"/>
    <w:rsid w:val="228835E2"/>
    <w:rsid w:val="22F0F895"/>
    <w:rsid w:val="2307649C"/>
    <w:rsid w:val="238A1AC7"/>
    <w:rsid w:val="2397F96B"/>
    <w:rsid w:val="23A5870F"/>
    <w:rsid w:val="23B01382"/>
    <w:rsid w:val="23EC9422"/>
    <w:rsid w:val="23F08572"/>
    <w:rsid w:val="2406B797"/>
    <w:rsid w:val="2416C9E6"/>
    <w:rsid w:val="243EA259"/>
    <w:rsid w:val="246C5F33"/>
    <w:rsid w:val="247DE2F3"/>
    <w:rsid w:val="2490401D"/>
    <w:rsid w:val="24A17F1B"/>
    <w:rsid w:val="2503F5BC"/>
    <w:rsid w:val="251E790A"/>
    <w:rsid w:val="2529D5A0"/>
    <w:rsid w:val="252CF6E7"/>
    <w:rsid w:val="25469842"/>
    <w:rsid w:val="25BB9881"/>
    <w:rsid w:val="26BE1184"/>
    <w:rsid w:val="272E7481"/>
    <w:rsid w:val="27741D88"/>
    <w:rsid w:val="27925757"/>
    <w:rsid w:val="27AF355F"/>
    <w:rsid w:val="28454CB8"/>
    <w:rsid w:val="289761C7"/>
    <w:rsid w:val="28F3B6A4"/>
    <w:rsid w:val="2991FC38"/>
    <w:rsid w:val="29D30699"/>
    <w:rsid w:val="2A129A3A"/>
    <w:rsid w:val="2A40C41E"/>
    <w:rsid w:val="2A46214B"/>
    <w:rsid w:val="2A77FA9C"/>
    <w:rsid w:val="2A84B709"/>
    <w:rsid w:val="2A89DA43"/>
    <w:rsid w:val="2AE5DDCB"/>
    <w:rsid w:val="2B404911"/>
    <w:rsid w:val="2B9845E0"/>
    <w:rsid w:val="2BD3D891"/>
    <w:rsid w:val="2BF779C8"/>
    <w:rsid w:val="2C0AAE1C"/>
    <w:rsid w:val="2C328A68"/>
    <w:rsid w:val="2C3A3CAB"/>
    <w:rsid w:val="2D132072"/>
    <w:rsid w:val="2D1C631B"/>
    <w:rsid w:val="2D38145F"/>
    <w:rsid w:val="2D45D4D7"/>
    <w:rsid w:val="2D510166"/>
    <w:rsid w:val="2D7EC1B2"/>
    <w:rsid w:val="2DA67E5C"/>
    <w:rsid w:val="2E429461"/>
    <w:rsid w:val="2E9A0423"/>
    <w:rsid w:val="2F6B01FF"/>
    <w:rsid w:val="2F7BE77A"/>
    <w:rsid w:val="2FDC849F"/>
    <w:rsid w:val="305E2D9E"/>
    <w:rsid w:val="30803164"/>
    <w:rsid w:val="30AF414E"/>
    <w:rsid w:val="30F11BE9"/>
    <w:rsid w:val="3150F983"/>
    <w:rsid w:val="31F4D1AE"/>
    <w:rsid w:val="320226F5"/>
    <w:rsid w:val="322D6DB5"/>
    <w:rsid w:val="32573CAE"/>
    <w:rsid w:val="329D0002"/>
    <w:rsid w:val="334B42D1"/>
    <w:rsid w:val="335C8B83"/>
    <w:rsid w:val="335DE437"/>
    <w:rsid w:val="3365507A"/>
    <w:rsid w:val="3393BDDD"/>
    <w:rsid w:val="339A4886"/>
    <w:rsid w:val="340C5989"/>
    <w:rsid w:val="349B132B"/>
    <w:rsid w:val="35153888"/>
    <w:rsid w:val="354243BF"/>
    <w:rsid w:val="355B3AD1"/>
    <w:rsid w:val="35853413"/>
    <w:rsid w:val="35BA372E"/>
    <w:rsid w:val="3636B43E"/>
    <w:rsid w:val="363EA1A5"/>
    <w:rsid w:val="36A38EC6"/>
    <w:rsid w:val="36D04829"/>
    <w:rsid w:val="373B6937"/>
    <w:rsid w:val="37616984"/>
    <w:rsid w:val="37EFD95F"/>
    <w:rsid w:val="37F08575"/>
    <w:rsid w:val="380DFFE3"/>
    <w:rsid w:val="3890DA8F"/>
    <w:rsid w:val="3895D389"/>
    <w:rsid w:val="392996B4"/>
    <w:rsid w:val="393B3A41"/>
    <w:rsid w:val="39D93D83"/>
    <w:rsid w:val="39EAFAAA"/>
    <w:rsid w:val="3A0969D1"/>
    <w:rsid w:val="3A327268"/>
    <w:rsid w:val="3A5974D2"/>
    <w:rsid w:val="3A685BF2"/>
    <w:rsid w:val="3A7FAC54"/>
    <w:rsid w:val="3AAEAEFA"/>
    <w:rsid w:val="3AC06602"/>
    <w:rsid w:val="3AEE0A3F"/>
    <w:rsid w:val="3AFA4B01"/>
    <w:rsid w:val="3B059DF8"/>
    <w:rsid w:val="3B71D788"/>
    <w:rsid w:val="3BC5C514"/>
    <w:rsid w:val="3BE5E089"/>
    <w:rsid w:val="3BF9F84F"/>
    <w:rsid w:val="3C171B9F"/>
    <w:rsid w:val="3C55C18A"/>
    <w:rsid w:val="3CF6B928"/>
    <w:rsid w:val="3D04AA00"/>
    <w:rsid w:val="3D4D9C0D"/>
    <w:rsid w:val="3D636C17"/>
    <w:rsid w:val="3DCD60A4"/>
    <w:rsid w:val="3DFB1491"/>
    <w:rsid w:val="3E41B7AE"/>
    <w:rsid w:val="3E437F9D"/>
    <w:rsid w:val="3E643ED0"/>
    <w:rsid w:val="3EC4104A"/>
    <w:rsid w:val="3EC83B62"/>
    <w:rsid w:val="3EE3A1D2"/>
    <w:rsid w:val="3EE48696"/>
    <w:rsid w:val="3F03B9BF"/>
    <w:rsid w:val="3F10ADAD"/>
    <w:rsid w:val="3F13CE5C"/>
    <w:rsid w:val="3F183812"/>
    <w:rsid w:val="3F823981"/>
    <w:rsid w:val="3FBBB3DD"/>
    <w:rsid w:val="4010A491"/>
    <w:rsid w:val="402912C6"/>
    <w:rsid w:val="406F88DE"/>
    <w:rsid w:val="407D325F"/>
    <w:rsid w:val="409037C0"/>
    <w:rsid w:val="40ADAE3B"/>
    <w:rsid w:val="4102DC51"/>
    <w:rsid w:val="41D2881E"/>
    <w:rsid w:val="42095B05"/>
    <w:rsid w:val="4213376B"/>
    <w:rsid w:val="4235962E"/>
    <w:rsid w:val="4264BE77"/>
    <w:rsid w:val="43318483"/>
    <w:rsid w:val="4360E7BC"/>
    <w:rsid w:val="436254B9"/>
    <w:rsid w:val="43A66327"/>
    <w:rsid w:val="43CDD1C3"/>
    <w:rsid w:val="43E8F2C8"/>
    <w:rsid w:val="444D8AA7"/>
    <w:rsid w:val="44742B95"/>
    <w:rsid w:val="44B532BC"/>
    <w:rsid w:val="44C13EE9"/>
    <w:rsid w:val="44C7E703"/>
    <w:rsid w:val="44E55A66"/>
    <w:rsid w:val="45134B79"/>
    <w:rsid w:val="45642507"/>
    <w:rsid w:val="4590C24E"/>
    <w:rsid w:val="462F04C1"/>
    <w:rsid w:val="466A7B71"/>
    <w:rsid w:val="46ABAC02"/>
    <w:rsid w:val="4747B098"/>
    <w:rsid w:val="477BB0E0"/>
    <w:rsid w:val="478A3C27"/>
    <w:rsid w:val="47B2AD09"/>
    <w:rsid w:val="47B3408D"/>
    <w:rsid w:val="47C2A086"/>
    <w:rsid w:val="482CE636"/>
    <w:rsid w:val="4832EC60"/>
    <w:rsid w:val="485CA24A"/>
    <w:rsid w:val="4887BF90"/>
    <w:rsid w:val="48FE3F21"/>
    <w:rsid w:val="4906CD08"/>
    <w:rsid w:val="490EC476"/>
    <w:rsid w:val="4933D399"/>
    <w:rsid w:val="49452FCF"/>
    <w:rsid w:val="497B8C2E"/>
    <w:rsid w:val="499B05E8"/>
    <w:rsid w:val="49F4D30C"/>
    <w:rsid w:val="4A0B1C15"/>
    <w:rsid w:val="4A9229C3"/>
    <w:rsid w:val="4A9EEC18"/>
    <w:rsid w:val="4ADF58E4"/>
    <w:rsid w:val="4B05360C"/>
    <w:rsid w:val="4B326A08"/>
    <w:rsid w:val="4B3872D9"/>
    <w:rsid w:val="4CBFE211"/>
    <w:rsid w:val="4CD55FB5"/>
    <w:rsid w:val="4D31C683"/>
    <w:rsid w:val="4D926F8C"/>
    <w:rsid w:val="4DB770E5"/>
    <w:rsid w:val="4DE18D64"/>
    <w:rsid w:val="4E2B12E6"/>
    <w:rsid w:val="4E88B753"/>
    <w:rsid w:val="4EA79971"/>
    <w:rsid w:val="4ECC83DD"/>
    <w:rsid w:val="4ECFE13A"/>
    <w:rsid w:val="4F1ABF57"/>
    <w:rsid w:val="4F1F3934"/>
    <w:rsid w:val="4FFAE03D"/>
    <w:rsid w:val="5039E8E4"/>
    <w:rsid w:val="505F5308"/>
    <w:rsid w:val="508C295E"/>
    <w:rsid w:val="50D2134F"/>
    <w:rsid w:val="51130EC1"/>
    <w:rsid w:val="513AF0CD"/>
    <w:rsid w:val="52052951"/>
    <w:rsid w:val="520EF6E6"/>
    <w:rsid w:val="52495003"/>
    <w:rsid w:val="528988C1"/>
    <w:rsid w:val="528FB7FC"/>
    <w:rsid w:val="530D80A8"/>
    <w:rsid w:val="5358419D"/>
    <w:rsid w:val="535A29E4"/>
    <w:rsid w:val="53699447"/>
    <w:rsid w:val="53781EDF"/>
    <w:rsid w:val="5408B73F"/>
    <w:rsid w:val="540BA7B6"/>
    <w:rsid w:val="541B6768"/>
    <w:rsid w:val="5429C1BD"/>
    <w:rsid w:val="54817194"/>
    <w:rsid w:val="54B6F124"/>
    <w:rsid w:val="54BF8911"/>
    <w:rsid w:val="54D20EA5"/>
    <w:rsid w:val="55429AA0"/>
    <w:rsid w:val="555AA0F0"/>
    <w:rsid w:val="556CAF43"/>
    <w:rsid w:val="5577B36A"/>
    <w:rsid w:val="558A8743"/>
    <w:rsid w:val="55CE4E30"/>
    <w:rsid w:val="564CAE7E"/>
    <w:rsid w:val="570ECA46"/>
    <w:rsid w:val="5737FB29"/>
    <w:rsid w:val="57D20FA2"/>
    <w:rsid w:val="581FA765"/>
    <w:rsid w:val="5820E441"/>
    <w:rsid w:val="5827CEF8"/>
    <w:rsid w:val="583B3E4B"/>
    <w:rsid w:val="586A08EC"/>
    <w:rsid w:val="5878FCDD"/>
    <w:rsid w:val="587DDFC4"/>
    <w:rsid w:val="58932C81"/>
    <w:rsid w:val="58AB6302"/>
    <w:rsid w:val="58E6339B"/>
    <w:rsid w:val="594AF128"/>
    <w:rsid w:val="594D9FB3"/>
    <w:rsid w:val="595577FF"/>
    <w:rsid w:val="5959D463"/>
    <w:rsid w:val="596CC468"/>
    <w:rsid w:val="59C1F30A"/>
    <w:rsid w:val="5A1A146A"/>
    <w:rsid w:val="5A60E5A7"/>
    <w:rsid w:val="5A80714F"/>
    <w:rsid w:val="5AE14CCF"/>
    <w:rsid w:val="5AE9FE96"/>
    <w:rsid w:val="5B12A84D"/>
    <w:rsid w:val="5B5E43D8"/>
    <w:rsid w:val="5BAEAC0F"/>
    <w:rsid w:val="5BB267BE"/>
    <w:rsid w:val="5C1CCB7D"/>
    <w:rsid w:val="5C432813"/>
    <w:rsid w:val="5C59AF57"/>
    <w:rsid w:val="5C693036"/>
    <w:rsid w:val="5C7C93B7"/>
    <w:rsid w:val="5C9EF7BD"/>
    <w:rsid w:val="5CF70B67"/>
    <w:rsid w:val="5D0F0032"/>
    <w:rsid w:val="5D127A29"/>
    <w:rsid w:val="5D79EA94"/>
    <w:rsid w:val="5D99CC81"/>
    <w:rsid w:val="5D9EF9E4"/>
    <w:rsid w:val="5E403657"/>
    <w:rsid w:val="5E475C39"/>
    <w:rsid w:val="5ED22095"/>
    <w:rsid w:val="5F0B2E8F"/>
    <w:rsid w:val="5F4F4E68"/>
    <w:rsid w:val="5FD98B3B"/>
    <w:rsid w:val="5FDE6304"/>
    <w:rsid w:val="5FF3B251"/>
    <w:rsid w:val="603AF368"/>
    <w:rsid w:val="60744736"/>
    <w:rsid w:val="60987FC4"/>
    <w:rsid w:val="60C8FA3A"/>
    <w:rsid w:val="60D39AE3"/>
    <w:rsid w:val="616B6A45"/>
    <w:rsid w:val="6188D8D7"/>
    <w:rsid w:val="61E34133"/>
    <w:rsid w:val="620C4B7C"/>
    <w:rsid w:val="62CF0B8E"/>
    <w:rsid w:val="62E44BD2"/>
    <w:rsid w:val="63011375"/>
    <w:rsid w:val="6325D76C"/>
    <w:rsid w:val="6346AA31"/>
    <w:rsid w:val="639BE399"/>
    <w:rsid w:val="63DCA0A5"/>
    <w:rsid w:val="63E39BA1"/>
    <w:rsid w:val="6428AEF5"/>
    <w:rsid w:val="644B05C2"/>
    <w:rsid w:val="645FC1BF"/>
    <w:rsid w:val="6466966A"/>
    <w:rsid w:val="648D6082"/>
    <w:rsid w:val="6496E831"/>
    <w:rsid w:val="64972FCF"/>
    <w:rsid w:val="64E30756"/>
    <w:rsid w:val="64F6EDB7"/>
    <w:rsid w:val="65047BEC"/>
    <w:rsid w:val="6530C364"/>
    <w:rsid w:val="654C2ED0"/>
    <w:rsid w:val="65784A84"/>
    <w:rsid w:val="6597C221"/>
    <w:rsid w:val="65CB5776"/>
    <w:rsid w:val="65DB4069"/>
    <w:rsid w:val="6605DFD6"/>
    <w:rsid w:val="665C7C53"/>
    <w:rsid w:val="66905684"/>
    <w:rsid w:val="66AA5CCB"/>
    <w:rsid w:val="66E4B3A8"/>
    <w:rsid w:val="66F05A47"/>
    <w:rsid w:val="67383FA4"/>
    <w:rsid w:val="68855B5B"/>
    <w:rsid w:val="68935F0A"/>
    <w:rsid w:val="68D68560"/>
    <w:rsid w:val="68D866FC"/>
    <w:rsid w:val="691EC54E"/>
    <w:rsid w:val="69291054"/>
    <w:rsid w:val="6944F436"/>
    <w:rsid w:val="69569B93"/>
    <w:rsid w:val="69A27735"/>
    <w:rsid w:val="69A300F0"/>
    <w:rsid w:val="69D1BFBB"/>
    <w:rsid w:val="6A020A15"/>
    <w:rsid w:val="6A56280F"/>
    <w:rsid w:val="6A68A4B9"/>
    <w:rsid w:val="6A743BDC"/>
    <w:rsid w:val="6A823082"/>
    <w:rsid w:val="6A9D5B92"/>
    <w:rsid w:val="6AB2672C"/>
    <w:rsid w:val="6B2FB59C"/>
    <w:rsid w:val="6B37C4BC"/>
    <w:rsid w:val="6B5CCD7B"/>
    <w:rsid w:val="6C09260F"/>
    <w:rsid w:val="6C0B7ECB"/>
    <w:rsid w:val="6C64B838"/>
    <w:rsid w:val="6CCFBB97"/>
    <w:rsid w:val="6CD8BAC9"/>
    <w:rsid w:val="6CDA38A6"/>
    <w:rsid w:val="6CE33FDF"/>
    <w:rsid w:val="6CF00D63"/>
    <w:rsid w:val="6D1ABB93"/>
    <w:rsid w:val="6D4ED73E"/>
    <w:rsid w:val="6D8C2D3C"/>
    <w:rsid w:val="6DC94314"/>
    <w:rsid w:val="6DE477C2"/>
    <w:rsid w:val="6DFD4314"/>
    <w:rsid w:val="6E2594BF"/>
    <w:rsid w:val="6E735A4C"/>
    <w:rsid w:val="6E775061"/>
    <w:rsid w:val="6EBE73CE"/>
    <w:rsid w:val="6F0F3A89"/>
    <w:rsid w:val="6FB2B592"/>
    <w:rsid w:val="6FD10A6B"/>
    <w:rsid w:val="70217C28"/>
    <w:rsid w:val="70925733"/>
    <w:rsid w:val="70D21D2B"/>
    <w:rsid w:val="716D3291"/>
    <w:rsid w:val="71A0C304"/>
    <w:rsid w:val="71F68305"/>
    <w:rsid w:val="72228515"/>
    <w:rsid w:val="722A0892"/>
    <w:rsid w:val="7274408E"/>
    <w:rsid w:val="72BEC109"/>
    <w:rsid w:val="72D72BC1"/>
    <w:rsid w:val="731F66AA"/>
    <w:rsid w:val="734B3924"/>
    <w:rsid w:val="741E13B8"/>
    <w:rsid w:val="74C6F74F"/>
    <w:rsid w:val="755C8FA4"/>
    <w:rsid w:val="757833A1"/>
    <w:rsid w:val="75A4E28B"/>
    <w:rsid w:val="75F4CC89"/>
    <w:rsid w:val="76D75728"/>
    <w:rsid w:val="77196A8B"/>
    <w:rsid w:val="77247D63"/>
    <w:rsid w:val="7741CA4A"/>
    <w:rsid w:val="7745B7AE"/>
    <w:rsid w:val="77ACCE21"/>
    <w:rsid w:val="77B09CFC"/>
    <w:rsid w:val="77D61B42"/>
    <w:rsid w:val="77F9503D"/>
    <w:rsid w:val="785A0F8C"/>
    <w:rsid w:val="791C9227"/>
    <w:rsid w:val="794A8942"/>
    <w:rsid w:val="799B888C"/>
    <w:rsid w:val="79E1034C"/>
    <w:rsid w:val="7A35E359"/>
    <w:rsid w:val="7AA834E2"/>
    <w:rsid w:val="7AAA011B"/>
    <w:rsid w:val="7AC6994B"/>
    <w:rsid w:val="7B1720E8"/>
    <w:rsid w:val="7B6692E6"/>
    <w:rsid w:val="7BEDFFD8"/>
    <w:rsid w:val="7C0806CA"/>
    <w:rsid w:val="7C24F2C1"/>
    <w:rsid w:val="7C35789F"/>
    <w:rsid w:val="7C75CEE5"/>
    <w:rsid w:val="7CA82F10"/>
    <w:rsid w:val="7CCE0B11"/>
    <w:rsid w:val="7D0B524B"/>
    <w:rsid w:val="7D1787A0"/>
    <w:rsid w:val="7D9E0C20"/>
    <w:rsid w:val="7E41C2E0"/>
    <w:rsid w:val="7EABE175"/>
    <w:rsid w:val="7EB2F053"/>
    <w:rsid w:val="7EF9848E"/>
    <w:rsid w:val="7F1694EB"/>
    <w:rsid w:val="7F250F79"/>
    <w:rsid w:val="7F6D6F01"/>
    <w:rsid w:val="7FE3062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F6930"/>
  <w15:docId w15:val="{624F41BD-7D35-421E-A7A0-C0EDB781890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n-AU"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47D86"/>
    <w:rPr>
      <w:lang w:eastAsia="en-US"/>
    </w:rPr>
  </w:style>
  <w:style w:type="paragraph" w:styleId="Heading1">
    <w:name w:val="heading 1"/>
    <w:basedOn w:val="Normal"/>
    <w:next w:val="Normal"/>
    <w:uiPriority w:val="9"/>
    <w:qFormat/>
    <w:pPr>
      <w:keepNext/>
      <w:outlineLvl w:val="0"/>
    </w:pPr>
    <w:rPr>
      <w:b/>
      <w:bCs/>
      <w:sz w:val="28"/>
      <w:szCs w:val="28"/>
      <w:lang w:val="en-US"/>
    </w:rPr>
  </w:style>
  <w:style w:type="paragraph" w:styleId="Heading2">
    <w:name w:val="heading 2"/>
    <w:basedOn w:val="Normal"/>
    <w:next w:val="Normal"/>
    <w:uiPriority w:val="9"/>
    <w:semiHidden/>
    <w:unhideWhenUsed/>
    <w:qFormat/>
    <w:pPr>
      <w:keepNext/>
      <w:jc w:val="both"/>
      <w:outlineLvl w:val="1"/>
    </w:pPr>
    <w:rPr>
      <w:b/>
      <w:bCs/>
      <w:sz w:val="20"/>
      <w:szCs w:val="20"/>
    </w:rPr>
  </w:style>
  <w:style w:type="paragraph" w:styleId="Heading3">
    <w:name w:val="heading 3"/>
    <w:basedOn w:val="Normal"/>
    <w:next w:val="Normal"/>
    <w:uiPriority w:val="9"/>
    <w:semiHidden/>
    <w:unhideWhenUsed/>
    <w:qFormat/>
    <w:pPr>
      <w:keepNext/>
      <w:outlineLvl w:val="2"/>
    </w:pPr>
    <w:rPr>
      <w:b/>
      <w:bCs/>
      <w:sz w:val="20"/>
      <w:szCs w:val="20"/>
    </w:rPr>
  </w:style>
  <w:style w:type="paragraph" w:styleId="Heading4">
    <w:name w:val="heading 4"/>
    <w:basedOn w:val="Normal"/>
    <w:next w:val="Normal"/>
    <w:uiPriority w:val="9"/>
    <w:semiHidden/>
    <w:unhideWhenUsed/>
    <w:qFormat/>
    <w:pPr>
      <w:keepNext/>
      <w:pBdr>
        <w:top w:val="single" w:color="auto" w:sz="4" w:space="1"/>
        <w:bottom w:val="single" w:color="auto" w:sz="4" w:space="1"/>
      </w:pBdr>
      <w:jc w:val="both"/>
      <w:outlineLvl w:val="3"/>
    </w:pPr>
    <w:rPr>
      <w:b/>
      <w:bCs/>
      <w:sz w:val="20"/>
      <w:szCs w:val="20"/>
    </w:rPr>
  </w:style>
  <w:style w:type="paragraph" w:styleId="Heading5">
    <w:name w:val="heading 5"/>
    <w:basedOn w:val="Normal"/>
    <w:next w:val="Normal"/>
    <w:uiPriority w:val="9"/>
    <w:semiHidden/>
    <w:unhideWhenUsed/>
    <w:qFormat/>
    <w:pPr>
      <w:keepNext/>
      <w:jc w:val="center"/>
      <w:outlineLvl w:val="4"/>
    </w:pPr>
    <w:rPr>
      <w:i/>
      <w:iCs/>
      <w:color w:val="FF0000"/>
    </w:rPr>
  </w:style>
  <w:style w:type="paragraph" w:styleId="Heading6">
    <w:name w:val="heading 6"/>
    <w:basedOn w:val="Normal"/>
    <w:next w:val="Normal"/>
    <w:uiPriority w:val="9"/>
    <w:semiHidden/>
    <w:unhideWhenUsed/>
    <w:qFormat/>
    <w:pPr>
      <w:keepNext/>
      <w:jc w:val="center"/>
      <w:outlineLvl w:val="5"/>
    </w:pPr>
    <w:rPr>
      <w:b/>
      <w:bCs/>
    </w:rPr>
  </w:style>
  <w:style w:type="paragraph" w:styleId="Heading7">
    <w:name w:val="heading 7"/>
    <w:basedOn w:val="Normal"/>
    <w:next w:val="Normal"/>
    <w:qFormat/>
    <w:pPr>
      <w:keepNext/>
      <w:jc w:val="center"/>
      <w:outlineLvl w:val="6"/>
    </w:pPr>
    <w:rPr>
      <w:b/>
      <w:bCs/>
      <w:i/>
      <w:iCs/>
      <w:color w:val="FF0000"/>
      <w:sz w:val="20"/>
      <w:szCs w:val="20"/>
    </w:rPr>
  </w:style>
  <w:style w:type="paragraph" w:styleId="Heading9">
    <w:name w:val="heading 9"/>
    <w:basedOn w:val="Normal"/>
    <w:next w:val="Normal"/>
    <w:qFormat/>
    <w:pPr>
      <w:keepNext/>
      <w:shd w:val="pct5" w:color="auto" w:fill="FFFFFF"/>
      <w:autoSpaceDE w:val="0"/>
      <w:autoSpaceDN w:val="0"/>
      <w:jc w:val="center"/>
      <w:outlineLvl w:val="8"/>
    </w:pPr>
    <w:rPr>
      <w:b/>
      <w:bCs/>
      <w:sz w:val="21"/>
      <w:szCs w:val="21"/>
      <w:lang w:val="en-US"/>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pPr>
      <w:tabs>
        <w:tab w:val="center" w:pos="4320"/>
        <w:tab w:val="right" w:pos="8640"/>
      </w:tabs>
      <w:autoSpaceDE w:val="0"/>
      <w:autoSpaceDN w:val="0"/>
    </w:pPr>
    <w:rPr>
      <w:lang w:val="en-US"/>
    </w:rPr>
  </w:style>
  <w:style w:type="character" w:styleId="Hyperlink">
    <w:name w:val="Hyperlink"/>
    <w:rPr>
      <w:color w:val="0000FF"/>
      <w:u w:val="single"/>
    </w:rPr>
  </w:style>
  <w:style w:type="character" w:styleId="FollowedHyperlink">
    <w:name w:val="FollowedHyperlink"/>
    <w:rPr>
      <w:color w:val="800080"/>
      <w:u w:val="single"/>
    </w:rPr>
  </w:style>
  <w:style w:type="paragraph" w:styleId="Footer">
    <w:name w:val="footer"/>
    <w:basedOn w:val="Normal"/>
    <w:pPr>
      <w:tabs>
        <w:tab w:val="center" w:pos="4153"/>
        <w:tab w:val="right" w:pos="8306"/>
      </w:tabs>
    </w:pPr>
  </w:style>
  <w:style w:type="character" w:styleId="PageNumber">
    <w:name w:val="page number"/>
    <w:basedOn w:val="DefaultParagraphFont"/>
  </w:style>
  <w:style w:type="character" w:styleId="CommentReference">
    <w:name w:val="annotation reference"/>
    <w:rsid w:val="00BD44BD"/>
    <w:rPr>
      <w:sz w:val="16"/>
      <w:szCs w:val="16"/>
    </w:rPr>
  </w:style>
  <w:style w:type="paragraph" w:styleId="CommentText">
    <w:name w:val="annotation text"/>
    <w:basedOn w:val="Normal"/>
    <w:link w:val="CommentTextChar"/>
    <w:rsid w:val="00BD44BD"/>
    <w:rPr>
      <w:sz w:val="20"/>
      <w:szCs w:val="20"/>
    </w:rPr>
  </w:style>
  <w:style w:type="character" w:styleId="CommentTextChar" w:customStyle="1">
    <w:name w:val="Comment Text Char"/>
    <w:link w:val="CommentText"/>
    <w:rsid w:val="00BD44BD"/>
    <w:rPr>
      <w:rFonts w:ascii="Arial" w:hAnsi="Arial" w:cs="Arial"/>
      <w:lang w:eastAsia="en-US"/>
    </w:rPr>
  </w:style>
  <w:style w:type="paragraph" w:styleId="CommentSubject">
    <w:name w:val="annotation subject"/>
    <w:basedOn w:val="CommentText"/>
    <w:next w:val="CommentText"/>
    <w:link w:val="CommentSubjectChar"/>
    <w:rsid w:val="00BD44BD"/>
    <w:rPr>
      <w:b/>
      <w:bCs/>
    </w:rPr>
  </w:style>
  <w:style w:type="character" w:styleId="CommentSubjectChar" w:customStyle="1">
    <w:name w:val="Comment Subject Char"/>
    <w:link w:val="CommentSubject"/>
    <w:rsid w:val="00BD44BD"/>
    <w:rPr>
      <w:rFonts w:ascii="Arial" w:hAnsi="Arial" w:cs="Arial"/>
      <w:b/>
      <w:bCs/>
      <w:lang w:eastAsia="en-US"/>
    </w:rPr>
  </w:style>
  <w:style w:type="paragraph" w:styleId="BalloonText">
    <w:name w:val="Balloon Text"/>
    <w:basedOn w:val="Normal"/>
    <w:link w:val="BalloonTextChar"/>
    <w:rsid w:val="00BD44BD"/>
    <w:rPr>
      <w:rFonts w:ascii="Tahoma" w:hAnsi="Tahoma" w:cs="Tahoma"/>
      <w:sz w:val="16"/>
      <w:szCs w:val="16"/>
    </w:rPr>
  </w:style>
  <w:style w:type="character" w:styleId="BalloonTextChar" w:customStyle="1">
    <w:name w:val="Balloon Text Char"/>
    <w:link w:val="BalloonText"/>
    <w:rsid w:val="00BD44BD"/>
    <w:rPr>
      <w:rFonts w:ascii="Tahoma" w:hAnsi="Tahoma" w:cs="Tahoma"/>
      <w:sz w:val="16"/>
      <w:szCs w:val="16"/>
      <w:lang w:eastAsia="en-US"/>
    </w:rPr>
  </w:style>
  <w:style w:type="paragraph" w:styleId="P2" w:customStyle="1">
    <w:name w:val="P2"/>
    <w:basedOn w:val="Normal"/>
    <w:hidden/>
    <w:rsid w:val="006232AB"/>
    <w:pPr>
      <w:adjustRightInd w:val="0"/>
      <w:spacing w:line="240" w:lineRule="atLeast"/>
    </w:pPr>
    <w:rPr>
      <w:rFonts w:ascii="Optima LT Std" w:hAnsi="Optima LT Std" w:cs="Times New Roman"/>
      <w:szCs w:val="20"/>
      <w:lang w:eastAsia="en-AU"/>
    </w:rPr>
  </w:style>
  <w:style w:type="paragraph" w:styleId="ListParagraph">
    <w:name w:val="List Paragraph"/>
    <w:basedOn w:val="Normal"/>
    <w:uiPriority w:val="34"/>
    <w:qFormat/>
    <w:rsid w:val="00AB5B6A"/>
    <w:pPr>
      <w:ind w:left="720"/>
      <w:contextualSpacing/>
    </w:pPr>
  </w:style>
  <w:style w:type="paragraph" w:styleId="Revision">
    <w:name w:val="Revision"/>
    <w:hidden/>
    <w:uiPriority w:val="99"/>
    <w:semiHidden/>
    <w:rsid w:val="00F94636"/>
    <w:rPr>
      <w:lang w:eastAsia="en-US"/>
    </w:rPr>
  </w:style>
  <w:style w:type="paragraph" w:styleId="NormalWeb">
    <w:name w:val="Normal (Web)"/>
    <w:basedOn w:val="Normal"/>
    <w:uiPriority w:val="99"/>
    <w:unhideWhenUsed/>
    <w:rsid w:val="008C40CA"/>
    <w:pPr>
      <w:spacing w:before="100" w:beforeAutospacing="1" w:after="100" w:afterAutospacing="1"/>
    </w:pPr>
    <w:rPr>
      <w:rFonts w:ascii="Times New Roman" w:hAnsi="Times New Roman" w:cs="Times New Roman"/>
      <w:sz w:val="24"/>
      <w:szCs w:val="24"/>
      <w:lang w:eastAsia="en-AU"/>
    </w:rPr>
  </w:style>
  <w:style w:type="character" w:styleId="UnresolvedMention">
    <w:name w:val="Unresolved Mention"/>
    <w:basedOn w:val="DefaultParagraphFont"/>
    <w:uiPriority w:val="99"/>
    <w:semiHidden/>
    <w:unhideWhenUsed/>
    <w:rsid w:val="00650FC4"/>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529577">
      <w:bodyDiv w:val="1"/>
      <w:marLeft w:val="0"/>
      <w:marRight w:val="0"/>
      <w:marTop w:val="0"/>
      <w:marBottom w:val="0"/>
      <w:divBdr>
        <w:top w:val="none" w:sz="0" w:space="0" w:color="auto"/>
        <w:left w:val="none" w:sz="0" w:space="0" w:color="auto"/>
        <w:bottom w:val="none" w:sz="0" w:space="0" w:color="auto"/>
        <w:right w:val="none" w:sz="0" w:space="0" w:color="auto"/>
      </w:divBdr>
    </w:div>
    <w:div w:id="340619857">
      <w:bodyDiv w:val="1"/>
      <w:marLeft w:val="0"/>
      <w:marRight w:val="0"/>
      <w:marTop w:val="0"/>
      <w:marBottom w:val="0"/>
      <w:divBdr>
        <w:top w:val="none" w:sz="0" w:space="0" w:color="auto"/>
        <w:left w:val="none" w:sz="0" w:space="0" w:color="auto"/>
        <w:bottom w:val="none" w:sz="0" w:space="0" w:color="auto"/>
        <w:right w:val="none" w:sz="0" w:space="0" w:color="auto"/>
      </w:divBdr>
      <w:divsChild>
        <w:div w:id="488206389">
          <w:marLeft w:val="0"/>
          <w:marRight w:val="0"/>
          <w:marTop w:val="0"/>
          <w:marBottom w:val="0"/>
          <w:divBdr>
            <w:top w:val="none" w:sz="0" w:space="0" w:color="auto"/>
            <w:left w:val="none" w:sz="0" w:space="0" w:color="auto"/>
            <w:bottom w:val="none" w:sz="0" w:space="0" w:color="auto"/>
            <w:right w:val="none" w:sz="0" w:space="0" w:color="auto"/>
          </w:divBdr>
        </w:div>
        <w:div w:id="1236893035">
          <w:marLeft w:val="0"/>
          <w:marRight w:val="0"/>
          <w:marTop w:val="0"/>
          <w:marBottom w:val="0"/>
          <w:divBdr>
            <w:top w:val="none" w:sz="0" w:space="0" w:color="auto"/>
            <w:left w:val="none" w:sz="0" w:space="0" w:color="auto"/>
            <w:bottom w:val="none" w:sz="0" w:space="0" w:color="auto"/>
            <w:right w:val="none" w:sz="0" w:space="0" w:color="auto"/>
          </w:divBdr>
        </w:div>
      </w:divsChild>
    </w:div>
    <w:div w:id="474756314">
      <w:bodyDiv w:val="1"/>
      <w:marLeft w:val="0"/>
      <w:marRight w:val="0"/>
      <w:marTop w:val="0"/>
      <w:marBottom w:val="0"/>
      <w:divBdr>
        <w:top w:val="none" w:sz="0" w:space="0" w:color="auto"/>
        <w:left w:val="none" w:sz="0" w:space="0" w:color="auto"/>
        <w:bottom w:val="none" w:sz="0" w:space="0" w:color="auto"/>
        <w:right w:val="none" w:sz="0" w:space="0" w:color="auto"/>
      </w:divBdr>
      <w:divsChild>
        <w:div w:id="47538731">
          <w:marLeft w:val="0"/>
          <w:marRight w:val="0"/>
          <w:marTop w:val="0"/>
          <w:marBottom w:val="0"/>
          <w:divBdr>
            <w:top w:val="none" w:sz="0" w:space="0" w:color="auto"/>
            <w:left w:val="none" w:sz="0" w:space="0" w:color="auto"/>
            <w:bottom w:val="none" w:sz="0" w:space="0" w:color="auto"/>
            <w:right w:val="none" w:sz="0" w:space="0" w:color="auto"/>
          </w:divBdr>
        </w:div>
        <w:div w:id="932518978">
          <w:marLeft w:val="0"/>
          <w:marRight w:val="0"/>
          <w:marTop w:val="0"/>
          <w:marBottom w:val="0"/>
          <w:divBdr>
            <w:top w:val="none" w:sz="0" w:space="0" w:color="auto"/>
            <w:left w:val="none" w:sz="0" w:space="0" w:color="auto"/>
            <w:bottom w:val="none" w:sz="0" w:space="0" w:color="auto"/>
            <w:right w:val="none" w:sz="0" w:space="0" w:color="auto"/>
          </w:divBdr>
        </w:div>
      </w:divsChild>
    </w:div>
    <w:div w:id="626204969">
      <w:bodyDiv w:val="1"/>
      <w:marLeft w:val="0"/>
      <w:marRight w:val="0"/>
      <w:marTop w:val="0"/>
      <w:marBottom w:val="0"/>
      <w:divBdr>
        <w:top w:val="none" w:sz="0" w:space="0" w:color="auto"/>
        <w:left w:val="none" w:sz="0" w:space="0" w:color="auto"/>
        <w:bottom w:val="none" w:sz="0" w:space="0" w:color="auto"/>
        <w:right w:val="none" w:sz="0" w:space="0" w:color="auto"/>
      </w:divBdr>
      <w:divsChild>
        <w:div w:id="1728994090">
          <w:marLeft w:val="0"/>
          <w:marRight w:val="0"/>
          <w:marTop w:val="0"/>
          <w:marBottom w:val="0"/>
          <w:divBdr>
            <w:top w:val="none" w:sz="0" w:space="0" w:color="auto"/>
            <w:left w:val="none" w:sz="0" w:space="0" w:color="auto"/>
            <w:bottom w:val="none" w:sz="0" w:space="0" w:color="auto"/>
            <w:right w:val="none" w:sz="0" w:space="0" w:color="auto"/>
          </w:divBdr>
        </w:div>
        <w:div w:id="1888181309">
          <w:marLeft w:val="0"/>
          <w:marRight w:val="0"/>
          <w:marTop w:val="0"/>
          <w:marBottom w:val="0"/>
          <w:divBdr>
            <w:top w:val="none" w:sz="0" w:space="0" w:color="auto"/>
            <w:left w:val="none" w:sz="0" w:space="0" w:color="auto"/>
            <w:bottom w:val="none" w:sz="0" w:space="0" w:color="auto"/>
            <w:right w:val="none" w:sz="0" w:space="0" w:color="auto"/>
          </w:divBdr>
        </w:div>
      </w:divsChild>
    </w:div>
    <w:div w:id="1127505020">
      <w:bodyDiv w:val="1"/>
      <w:marLeft w:val="0"/>
      <w:marRight w:val="0"/>
      <w:marTop w:val="0"/>
      <w:marBottom w:val="0"/>
      <w:divBdr>
        <w:top w:val="none" w:sz="0" w:space="0" w:color="auto"/>
        <w:left w:val="none" w:sz="0" w:space="0" w:color="auto"/>
        <w:bottom w:val="none" w:sz="0" w:space="0" w:color="auto"/>
        <w:right w:val="none" w:sz="0" w:space="0" w:color="auto"/>
      </w:divBdr>
    </w:div>
    <w:div w:id="1361391418">
      <w:bodyDiv w:val="1"/>
      <w:marLeft w:val="0"/>
      <w:marRight w:val="0"/>
      <w:marTop w:val="0"/>
      <w:marBottom w:val="0"/>
      <w:divBdr>
        <w:top w:val="none" w:sz="0" w:space="0" w:color="auto"/>
        <w:left w:val="none" w:sz="0" w:space="0" w:color="auto"/>
        <w:bottom w:val="none" w:sz="0" w:space="0" w:color="auto"/>
        <w:right w:val="none" w:sz="0" w:space="0" w:color="auto"/>
      </w:divBdr>
      <w:divsChild>
        <w:div w:id="970014647">
          <w:marLeft w:val="0"/>
          <w:marRight w:val="0"/>
          <w:marTop w:val="0"/>
          <w:marBottom w:val="0"/>
          <w:divBdr>
            <w:top w:val="none" w:sz="0" w:space="0" w:color="auto"/>
            <w:left w:val="none" w:sz="0" w:space="0" w:color="auto"/>
            <w:bottom w:val="none" w:sz="0" w:space="0" w:color="auto"/>
            <w:right w:val="none" w:sz="0" w:space="0" w:color="auto"/>
          </w:divBdr>
        </w:div>
        <w:div w:id="194060128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header" Target="header1.xml" Id="rId13" /><Relationship Type="http://schemas.openxmlformats.org/officeDocument/2006/relationships/footer" Target="footer3.xml" Id="rId18"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header" Target="header3.xml" Id="rId17" /><Relationship Type="http://schemas.openxmlformats.org/officeDocument/2006/relationships/customXml" Target="../customXml/item2.xml" Id="rId2" /><Relationship Type="http://schemas.openxmlformats.org/officeDocument/2006/relationships/footer" Target="footer2.xml" Id="rId16" /><Relationship Type="http://schemas.openxmlformats.org/officeDocument/2006/relationships/theme" Target="theme/theme1.xml"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numbering" Target="numbering.xml" Id="rId5" /><Relationship Type="http://schemas.openxmlformats.org/officeDocument/2006/relationships/footer" Target="footer1.xml" Id="rId15" /><Relationship Type="http://schemas.openxmlformats.org/officeDocument/2006/relationships/endnotes" Target="endnotes.xml" Id="rId10" /><Relationship Type="http://schemas.openxmlformats.org/officeDocument/2006/relationships/fontTable" Target="fontTable.xml"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eader" Target="header2.xml" Id="rId14" /><Relationship Type="http://schemas.microsoft.com/office/2020/10/relationships/intelligence" Target="intelligence2.xml" Id="R9d4bee114b6645bf" /><Relationship Type="http://schemas.openxmlformats.org/officeDocument/2006/relationships/hyperlink" Target="mailto:Dylan.aloisioshearer@student.uts.edu.au" TargetMode="External" Id="Rcdbd6fc35b3e469a" /><Relationship Type="http://schemas.openxmlformats.org/officeDocument/2006/relationships/hyperlink" Target="https://www.uts.edu.au/about/uts-governance/policies/uts-policy/records-management-policy" TargetMode="External" Id="R7917580b99b74476" /><Relationship Type="http://schemas.openxmlformats.org/officeDocument/2006/relationships/hyperlink" Target="mailto:Dylan.aloisioshearer@student.uts.edu.au" TargetMode="External" Id="Rcdc37f7abc8d4bbf" /><Relationship Type="http://schemas.openxmlformats.org/officeDocument/2006/relationships/hyperlink" Target="mailto:matthew.davidson@uts.edu.au" TargetMode="External" Id="Rf623aa78b99543e0"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a46e9efb-7922-4f6b-9819-fecedf7ba6a5" xsi:nil="true"/>
    <lcf76f155ced4ddcb4097134ff3c332f xmlns="8da267b6-f8f4-4783-8e0d-b48c38d8a535">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F2C9058B5A885489D9F0D31EF1E8DC9" ma:contentTypeVersion="12" ma:contentTypeDescription="Create a new document." ma:contentTypeScope="" ma:versionID="7de3e0ade0d6a174da1150eb486c6749">
  <xsd:schema xmlns:xsd="http://www.w3.org/2001/XMLSchema" xmlns:xs="http://www.w3.org/2001/XMLSchema" xmlns:p="http://schemas.microsoft.com/office/2006/metadata/properties" xmlns:ns2="8da267b6-f8f4-4783-8e0d-b48c38d8a535" xmlns:ns3="a46e9efb-7922-4f6b-9819-fecedf7ba6a5" targetNamespace="http://schemas.microsoft.com/office/2006/metadata/properties" ma:root="true" ma:fieldsID="5b51d5a4fcbdb6a64fd653daa63cdff3" ns2:_="" ns3:_="">
    <xsd:import namespace="8da267b6-f8f4-4783-8e0d-b48c38d8a535"/>
    <xsd:import namespace="a46e9efb-7922-4f6b-9819-fecedf7ba6a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a267b6-f8f4-4783-8e0d-b48c38d8a53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4fef7914-8384-4319-8444-378afdf4f659"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46e9efb-7922-4f6b-9819-fecedf7ba6a5"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ebf07c20-7eb5-4954-8ce7-1a21ab774713}" ma:internalName="TaxCatchAll" ma:showField="CatchAllData" ma:web="a46e9efb-7922-4f6b-9819-fecedf7ba6a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e7mvg2XlqKx7miY6CVYWcqWfdg==">CgMxLjAyCGguZ2pkZ3hzMgloLjMwajB6bGwyCWguMWZvYjl0ZTIJaC4zem55c2g3MgloLjJldDkycDAyCGgudHlqY3d0MgloLjNkeTZ2a204AHIhMWRmdkdCam96dEtiWE1Rb3NiM3VDWWtlaWxnakZGckQw</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CD49C25-FABD-450A-8B3C-F4093E4283A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71A00DB-620E-4A41-923D-13528798D8D8}"/>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A3978E3F-24E2-42EC-9B9F-588DEFEE5279}">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susanna Davis</dc:creator>
  <lastModifiedBy>James Donohoe</lastModifiedBy>
  <revision>12</revision>
  <dcterms:created xsi:type="dcterms:W3CDTF">2025-01-16T05:25:00.0000000Z</dcterms:created>
  <dcterms:modified xsi:type="dcterms:W3CDTF">2025-02-28T02:10:57.1452466Z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0x010100AF2C9058B5A885489D9F0D31EF1E8DC9</vt:lpwstr>
  </property>
  <property fmtid="{D5CDD505-2E9C-101B-9397-08002B2CF9AE}" pid="3" name="MSIP_Label_51a6c3db-1667-4f49-995a-8b9973972958_Enabled">
    <vt:lpwstr>true</vt:lpwstr>
  </property>
  <property fmtid="{D5CDD505-2E9C-101B-9397-08002B2CF9AE}" pid="4" name="MSIP_Label_51a6c3db-1667-4f49-995a-8b9973972958_SetDate">
    <vt:lpwstr>2021-01-04T23:52:11Z</vt:lpwstr>
  </property>
  <property fmtid="{D5CDD505-2E9C-101B-9397-08002B2CF9AE}" pid="5" name="MSIP_Label_51a6c3db-1667-4f49-995a-8b9973972958_Method">
    <vt:lpwstr>Standard</vt:lpwstr>
  </property>
  <property fmtid="{D5CDD505-2E9C-101B-9397-08002B2CF9AE}" pid="6" name="MSIP_Label_51a6c3db-1667-4f49-995a-8b9973972958_Name">
    <vt:lpwstr>UTS-Internal</vt:lpwstr>
  </property>
  <property fmtid="{D5CDD505-2E9C-101B-9397-08002B2CF9AE}" pid="7" name="MSIP_Label_51a6c3db-1667-4f49-995a-8b9973972958_SiteId">
    <vt:lpwstr>e8911c26-cf9f-4a9c-878e-527807be8791</vt:lpwstr>
  </property>
  <property fmtid="{D5CDD505-2E9C-101B-9397-08002B2CF9AE}" pid="8" name="MSIP_Label_51a6c3db-1667-4f49-995a-8b9973972958_ActionId">
    <vt:lpwstr>5ce89214-7287-4e9f-8afc-550bd0443280</vt:lpwstr>
  </property>
  <property fmtid="{D5CDD505-2E9C-101B-9397-08002B2CF9AE}" pid="9" name="MSIP_Label_51a6c3db-1667-4f49-995a-8b9973972958_ContentBits">
    <vt:lpwstr>0</vt:lpwstr>
  </property>
  <property fmtid="{D5CDD505-2E9C-101B-9397-08002B2CF9AE}" pid="10" name="MediaServiceImageTags">
    <vt:lpwstr/>
  </property>
</Properties>
</file>